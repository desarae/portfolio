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p w14:paraId="2BBBAE15" w14:textId="77777777" w:rsidR="00B36AE1" w:rsidRPr="00B00C08" w:rsidRDefault="009A2363">
      <w:pPr>
        <w:rPr>
          <w:rFonts w:asciiTheme="minorHAnsi" w:hAnsiTheme="minorHAnsi"/>
        </w:rPr>
      </w:pPr>
      <w:r w:rsidRPr="00B00C08">
        <w:rPr>
          <w:rFonts w:asciiTheme="minorHAnsi" w:hAnsiTheme="minorHAnsi"/>
          <w:b/>
          <w:sz w:val="28"/>
          <w:szCs w:val="28"/>
        </w:rPr>
        <w:t>Product Description</w:t>
      </w:r>
    </w:p>
    <w:p w14:paraId="5A122967" w14:textId="77777777" w:rsidR="00B00C08" w:rsidRPr="00B00C08" w:rsidRDefault="00B00C08" w:rsidP="00B00C08">
      <w:pPr>
        <w:ind w:firstLine="720"/>
        <w:rPr>
          <w:rFonts w:asciiTheme="minorHAnsi" w:hAnsiTheme="minorHAnsi"/>
        </w:rPr>
      </w:pPr>
      <w:r w:rsidRPr="00B00C08">
        <w:rPr>
          <w:rFonts w:asciiTheme="minorHAnsi" w:hAnsiTheme="minorHAnsi"/>
        </w:rPr>
        <w:t>Duolingo is a platform</w:t>
      </w:r>
      <w:ins w:id="0" w:author="Correia, Ana-Paula [SOE]" w:date="2016-03-22T16:44:00Z">
        <w:r w:rsidR="00C87E36">
          <w:rPr>
            <w:rFonts w:asciiTheme="minorHAnsi" w:hAnsiTheme="minorHAnsi"/>
          </w:rPr>
          <w:t>,</w:t>
        </w:r>
      </w:ins>
      <w:r w:rsidRPr="00B00C08">
        <w:rPr>
          <w:rFonts w:asciiTheme="minorHAnsi" w:hAnsiTheme="minorHAnsi"/>
        </w:rPr>
        <w:t xml:space="preserve"> which allows a user to learn to speak, read, write, and understand a new language (or many new languages).  The Duolingo website states “With over 100 million users, Duolingo has organically become the most popular way to learn languages online in only 2 years” (About Us </w:t>
      </w:r>
      <w:r w:rsidR="00C87E36">
        <w:rPr>
          <w:rFonts w:asciiTheme="minorHAnsi" w:hAnsiTheme="minorHAnsi"/>
        </w:rPr>
        <w:t>–</w:t>
      </w:r>
      <w:r w:rsidRPr="00B00C08">
        <w:rPr>
          <w:rFonts w:asciiTheme="minorHAnsi" w:hAnsiTheme="minorHAnsi"/>
        </w:rPr>
        <w:t xml:space="preserve"> Press</w:t>
      </w:r>
      <w:r w:rsidR="00C87E36">
        <w:rPr>
          <w:rFonts w:asciiTheme="minorHAnsi" w:hAnsiTheme="minorHAnsi"/>
        </w:rPr>
        <w:t xml:space="preserve">, </w:t>
      </w:r>
      <w:ins w:id="1" w:author="Correia, Ana-Paula [SOE]" w:date="2016-03-22T16:44:00Z">
        <w:r w:rsidR="00C87E36">
          <w:rPr>
            <w:rFonts w:asciiTheme="minorHAnsi" w:hAnsiTheme="minorHAnsi"/>
          </w:rPr>
          <w:t>date?</w:t>
        </w:r>
      </w:ins>
      <w:r w:rsidRPr="00B00C08">
        <w:rPr>
          <w:rFonts w:asciiTheme="minorHAnsi" w:hAnsiTheme="minorHAnsi"/>
        </w:rPr>
        <w:t>).  Duolingo can be used in two ways: by accessing the duolingo.com website in a browser or by accessing the mobile application (</w:t>
      </w:r>
      <w:ins w:id="2" w:author="Correia, Ana-Paula [SOE]" w:date="2016-03-22T16:44:00Z">
        <w:r w:rsidR="00C87E36">
          <w:rPr>
            <w:rFonts w:asciiTheme="minorHAnsi" w:hAnsiTheme="minorHAnsi"/>
          </w:rPr>
          <w:fldChar w:fldCharType="begin"/>
        </w:r>
        <w:r w:rsidR="00C87E36">
          <w:rPr>
            <w:rFonts w:asciiTheme="minorHAnsi" w:hAnsiTheme="minorHAnsi"/>
          </w:rPr>
          <w:instrText xml:space="preserve"> HYPERLINK "</w:instrText>
        </w:r>
      </w:ins>
      <w:r w:rsidR="00C87E36" w:rsidRPr="00B00C08">
        <w:rPr>
          <w:rFonts w:asciiTheme="minorHAnsi" w:hAnsiTheme="minorHAnsi"/>
        </w:rPr>
        <w:instrText>https://en.duolingo.com/mobile</w:instrText>
      </w:r>
      <w:ins w:id="3" w:author="Correia, Ana-Paula [SOE]" w:date="2016-03-22T16:44:00Z">
        <w:r w:rsidR="00C87E36">
          <w:rPr>
            <w:rFonts w:asciiTheme="minorHAnsi" w:hAnsiTheme="minorHAnsi"/>
          </w:rPr>
          <w:instrText xml:space="preserve">" </w:instrText>
        </w:r>
        <w:r w:rsidR="00C87E36">
          <w:rPr>
            <w:rFonts w:asciiTheme="minorHAnsi" w:hAnsiTheme="minorHAnsi"/>
          </w:rPr>
          <w:fldChar w:fldCharType="separate"/>
        </w:r>
      </w:ins>
      <w:r w:rsidR="00C87E36" w:rsidRPr="00FA5D16">
        <w:rPr>
          <w:rStyle w:val="Hyperlink"/>
          <w:rFonts w:asciiTheme="minorHAnsi" w:hAnsiTheme="minorHAnsi"/>
        </w:rPr>
        <w:t>https://en.duolingo.com/mobile</w:t>
      </w:r>
      <w:ins w:id="4" w:author="Correia, Ana-Paula [SOE]" w:date="2016-03-22T16:44:00Z">
        <w:r w:rsidR="00C87E36">
          <w:rPr>
            <w:rFonts w:asciiTheme="minorHAnsi" w:hAnsiTheme="minorHAnsi"/>
          </w:rPr>
          <w:fldChar w:fldCharType="end"/>
        </w:r>
        <w:r w:rsidR="00C87E36">
          <w:rPr>
            <w:rFonts w:asciiTheme="minorHAnsi" w:hAnsiTheme="minorHAnsi"/>
          </w:rPr>
          <w:t>),</w:t>
        </w:r>
      </w:ins>
      <w:del w:id="5" w:author="Correia, Ana-Paula [SOE]" w:date="2016-03-22T16:44:00Z">
        <w:r w:rsidRPr="00B00C08" w:rsidDel="00C87E36">
          <w:rPr>
            <w:rFonts w:asciiTheme="minorHAnsi" w:hAnsiTheme="minorHAnsi"/>
          </w:rPr>
          <w:delText>)</w:delText>
        </w:r>
      </w:del>
      <w:r w:rsidRPr="00B00C08">
        <w:rPr>
          <w:rFonts w:asciiTheme="minorHAnsi" w:hAnsiTheme="minorHAnsi"/>
        </w:rPr>
        <w:t xml:space="preserve"> which is available on the three major mobile operating systems (Android, iOS, and Windows).  Duolingo offers courses in 22 different languages and has created special targeted versions of the Duolingo application geared toward self-learning or schools and one towards business with a test in English fluency.  </w:t>
      </w:r>
    </w:p>
    <w:p w14:paraId="05CB4317" w14:textId="77777777" w:rsidR="00B36AE1" w:rsidRPr="00B00C08" w:rsidRDefault="009A2363">
      <w:pPr>
        <w:rPr>
          <w:rFonts w:asciiTheme="minorHAnsi" w:hAnsiTheme="minorHAnsi"/>
        </w:rPr>
      </w:pPr>
      <w:r w:rsidRPr="00B00C08">
        <w:rPr>
          <w:rFonts w:asciiTheme="minorHAnsi" w:hAnsiTheme="minorHAnsi"/>
          <w:b/>
        </w:rPr>
        <w:t>Gamification</w:t>
      </w:r>
    </w:p>
    <w:p w14:paraId="61D987B2" w14:textId="77777777" w:rsidR="00B36AE1" w:rsidRPr="00B00C08" w:rsidRDefault="00B00C08" w:rsidP="00B00C08">
      <w:pPr>
        <w:keepNext/>
        <w:ind w:firstLine="720"/>
        <w:rPr>
          <w:rFonts w:asciiTheme="minorHAnsi" w:hAnsiTheme="minorHAnsi"/>
        </w:rPr>
      </w:pPr>
      <w:r w:rsidRPr="00B00C08">
        <w:rPr>
          <w:rFonts w:asciiTheme="minorHAnsi" w:hAnsiTheme="minorHAnsi"/>
        </w:rPr>
        <w:t xml:space="preserve">Duolingo courses use a game-like concept called Gamification to keep the user interested and keep them moving through the lessons.  Gamification brings aspects of game theory into a non-game activity which can be seen throughout Duolingo (strength meter, levels, “lives”, etc.).  Duolingo also gives a user many opportunities to share their progress as they move through the exercises.  This social aspect is another key piece of gamification and can help to encourage the user and their friends to continue to use Duolingo.  </w:t>
      </w:r>
    </w:p>
    <w:p w14:paraId="7137964C" w14:textId="77777777" w:rsidR="00B36AE1" w:rsidRPr="00B00C08" w:rsidRDefault="00B00C08">
      <w:pPr>
        <w:spacing w:after="200" w:line="240" w:lineRule="auto"/>
        <w:jc w:val="center"/>
        <w:rPr>
          <w:rFonts w:asciiTheme="minorHAnsi" w:hAnsiTheme="minorHAnsi"/>
        </w:rPr>
      </w:pPr>
      <w:r w:rsidRPr="00B00C08">
        <w:rPr>
          <w:rFonts w:asciiTheme="minorHAnsi" w:hAnsiTheme="minorHAnsi"/>
          <w:noProof/>
        </w:rPr>
        <w:drawing>
          <wp:anchor distT="0" distB="0" distL="114300" distR="114300" simplePos="0" relativeHeight="251697664" behindDoc="0" locked="0" layoutInCell="1" allowOverlap="1" wp14:anchorId="641CBE9F" wp14:editId="3DC9B327">
            <wp:simplePos x="0" y="0"/>
            <wp:positionH relativeFrom="column">
              <wp:posOffset>3371850</wp:posOffset>
            </wp:positionH>
            <wp:positionV relativeFrom="paragraph">
              <wp:posOffset>241935</wp:posOffset>
            </wp:positionV>
            <wp:extent cx="2085975" cy="1333500"/>
            <wp:effectExtent l="114300" t="114300" r="104775" b="152400"/>
            <wp:wrapSquare wrapText="bothSides"/>
            <wp:docPr id="16"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8">
                      <a:extLst>
                        <a:ext uri="{28A0092B-C50C-407E-A947-70E740481C1C}">
                          <a14:useLocalDpi xmlns:a14="http://schemas.microsoft.com/office/drawing/2010/main" val="0"/>
                        </a:ext>
                      </a:extLst>
                    </a:blip>
                    <a:srcRect l="8751" t="10770" r="5832" b="4871"/>
                    <a:stretch>
                      <a:fillRect/>
                    </a:stretch>
                  </pic:blipFill>
                  <pic:spPr>
                    <a:xfrm>
                      <a:off x="0" y="0"/>
                      <a:ext cx="2085975" cy="13335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Pr="00B00C08">
        <w:rPr>
          <w:rFonts w:asciiTheme="minorHAnsi" w:hAnsiTheme="minorHAnsi"/>
          <w:noProof/>
        </w:rPr>
        <w:drawing>
          <wp:anchor distT="0" distB="0" distL="114300" distR="114300" simplePos="0" relativeHeight="251695616" behindDoc="0" locked="0" layoutInCell="1" allowOverlap="1" wp14:anchorId="7DEAAD64" wp14:editId="2F0AC772">
            <wp:simplePos x="0" y="0"/>
            <wp:positionH relativeFrom="column">
              <wp:posOffset>371475</wp:posOffset>
            </wp:positionH>
            <wp:positionV relativeFrom="paragraph">
              <wp:posOffset>22860</wp:posOffset>
            </wp:positionV>
            <wp:extent cx="2590800" cy="1790700"/>
            <wp:effectExtent l="171450" t="0" r="209550" b="19050"/>
            <wp:wrapSquare wrapText="bothSides"/>
            <wp:docPr id="18"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9">
                      <a:extLst>
                        <a:ext uri="{28A0092B-C50C-407E-A947-70E740481C1C}">
                          <a14:useLocalDpi xmlns:a14="http://schemas.microsoft.com/office/drawing/2010/main" val="0"/>
                        </a:ext>
                      </a:extLst>
                    </a:blip>
                    <a:srcRect l="15461" t="27136" r="16405" b="28761"/>
                    <a:stretch>
                      <a:fillRect/>
                    </a:stretch>
                  </pic:blipFill>
                  <pic:spPr>
                    <a:xfrm>
                      <a:off x="0" y="0"/>
                      <a:ext cx="2590800" cy="1790700"/>
                    </a:xfrm>
                    <a:prstGeom prst="rect">
                      <a:avLst/>
                    </a:prstGeom>
                    <a:solidFill>
                      <a:srgbClr val="FFFFFF">
                        <a:shade val="85000"/>
                      </a:srgbClr>
                    </a:solidFill>
                    <a:ln w="101600" cap="sq">
                      <a:solidFill>
                        <a:srgbClr val="FDFDFD"/>
                      </a:solidFill>
                      <a:miter lim="800000"/>
                    </a:ln>
                    <a:effectLst>
                      <a:outerShdw blurRad="57150" dist="37500" dir="7560000" sy="98000" kx="110000" ky="200000" algn="tl" rotWithShape="0">
                        <a:srgbClr val="000000">
                          <a:alpha val="20000"/>
                        </a:srgbClr>
                      </a:outerShdw>
                    </a:effectLst>
                    <a:scene3d>
                      <a:camera prst="perspectiveRelaxed">
                        <a:rot lat="18960000" lon="0" rev="0"/>
                      </a:camera>
                      <a:lightRig rig="twoPt" dir="t">
                        <a:rot lat="0" lon="0" rev="7200000"/>
                      </a:lightRig>
                    </a:scene3d>
                    <a:sp3d prstMaterial="matte">
                      <a:bevelT w="22860" h="12700"/>
                      <a:contourClr>
                        <a:srgbClr val="FFFFFF"/>
                      </a:contourClr>
                    </a:sp3d>
                  </pic:spPr>
                </pic:pic>
              </a:graphicData>
            </a:graphic>
            <wp14:sizeRelH relativeFrom="margin">
              <wp14:pctWidth>0</wp14:pctWidth>
            </wp14:sizeRelH>
            <wp14:sizeRelV relativeFrom="margin">
              <wp14:pctHeight>0</wp14:pctHeight>
            </wp14:sizeRelV>
          </wp:anchor>
        </w:drawing>
      </w:r>
      <w:r w:rsidR="009A2363" w:rsidRPr="00B00C08">
        <w:rPr>
          <w:rFonts w:asciiTheme="minorHAnsi" w:hAnsiTheme="minorHAnsi"/>
          <w:i/>
        </w:rPr>
        <w:tab/>
      </w:r>
      <w:r w:rsidR="009A2363" w:rsidRPr="00B00C08">
        <w:rPr>
          <w:rFonts w:asciiTheme="minorHAnsi" w:hAnsiTheme="minorHAnsi"/>
          <w:i/>
        </w:rPr>
        <w:tab/>
        <w:t xml:space="preserve">   </w:t>
      </w:r>
    </w:p>
    <w:p w14:paraId="7C8DCB41" w14:textId="77777777" w:rsidR="00B00C08" w:rsidRPr="00B00C08" w:rsidRDefault="00B00C08" w:rsidP="00807A7C">
      <w:pPr>
        <w:ind w:firstLine="360"/>
        <w:rPr>
          <w:rFonts w:asciiTheme="minorHAnsi" w:hAnsiTheme="minorHAnsi"/>
        </w:rPr>
      </w:pPr>
    </w:p>
    <w:p w14:paraId="66BB814F" w14:textId="77777777" w:rsidR="00B00C08" w:rsidRPr="00B00C08" w:rsidRDefault="00B00C08" w:rsidP="00807A7C">
      <w:pPr>
        <w:ind w:firstLine="360"/>
        <w:rPr>
          <w:rFonts w:asciiTheme="minorHAnsi" w:hAnsiTheme="minorHAnsi"/>
        </w:rPr>
      </w:pPr>
    </w:p>
    <w:p w14:paraId="425CA7EA" w14:textId="77777777" w:rsidR="00B00C08" w:rsidRPr="00B00C08" w:rsidRDefault="00B00C08" w:rsidP="00807A7C">
      <w:pPr>
        <w:ind w:firstLine="360"/>
        <w:rPr>
          <w:rFonts w:asciiTheme="minorHAnsi" w:hAnsiTheme="minorHAnsi"/>
        </w:rPr>
      </w:pPr>
    </w:p>
    <w:p w14:paraId="77A28B47" w14:textId="77777777" w:rsidR="00B00C08" w:rsidRPr="00B00C08" w:rsidRDefault="00B00C08" w:rsidP="00807A7C">
      <w:pPr>
        <w:ind w:firstLine="360"/>
        <w:rPr>
          <w:rFonts w:asciiTheme="minorHAnsi" w:hAnsiTheme="minorHAnsi"/>
        </w:rPr>
      </w:pPr>
    </w:p>
    <w:p w14:paraId="31C629BD" w14:textId="77777777" w:rsidR="00B00C08" w:rsidRPr="00B00C08" w:rsidRDefault="00B00C08" w:rsidP="00807A7C">
      <w:pPr>
        <w:ind w:firstLine="360"/>
        <w:rPr>
          <w:rFonts w:asciiTheme="minorHAnsi" w:hAnsiTheme="minorHAnsi"/>
        </w:rPr>
      </w:pPr>
    </w:p>
    <w:p w14:paraId="1A3C16BF" w14:textId="77777777" w:rsidR="00B00C08" w:rsidRPr="00B00C08" w:rsidRDefault="00B00C08" w:rsidP="00807A7C">
      <w:pPr>
        <w:ind w:firstLine="360"/>
        <w:rPr>
          <w:rFonts w:asciiTheme="minorHAnsi" w:hAnsiTheme="minorHAnsi"/>
        </w:rPr>
      </w:pPr>
      <w:r w:rsidRPr="00B00C08">
        <w:rPr>
          <w:rFonts w:asciiTheme="minorHAnsi" w:hAnsiTheme="minorHAnsi"/>
          <w:noProof/>
        </w:rPr>
        <mc:AlternateContent>
          <mc:Choice Requires="wps">
            <w:drawing>
              <wp:anchor distT="0" distB="0" distL="114300" distR="114300" simplePos="0" relativeHeight="251628032" behindDoc="0" locked="0" layoutInCell="0" hidden="0" allowOverlap="1" wp14:anchorId="4B922C77" wp14:editId="41C0B915">
                <wp:simplePos x="0" y="0"/>
                <wp:positionH relativeFrom="margin">
                  <wp:posOffset>3695700</wp:posOffset>
                </wp:positionH>
                <wp:positionV relativeFrom="paragraph">
                  <wp:posOffset>11430</wp:posOffset>
                </wp:positionV>
                <wp:extent cx="914400" cy="152400"/>
                <wp:effectExtent l="0" t="0" r="0" b="0"/>
                <wp:wrapNone/>
                <wp:docPr id="37" name="Rectangle 37"/>
                <wp:cNvGraphicFramePr/>
                <a:graphic xmlns:a="http://schemas.openxmlformats.org/drawingml/2006/main">
                  <a:graphicData uri="http://schemas.microsoft.com/office/word/2010/wordprocessingShape">
                    <wps:wsp>
                      <wps:cNvSpPr/>
                      <wps:spPr>
                        <a:xfrm>
                          <a:off x="0" y="0"/>
                          <a:ext cx="914400" cy="152400"/>
                        </a:xfrm>
                        <a:prstGeom prst="rect">
                          <a:avLst/>
                        </a:prstGeom>
                        <a:solidFill>
                          <a:srgbClr val="FFFFFF"/>
                        </a:solidFill>
                        <a:ln>
                          <a:noFill/>
                        </a:ln>
                      </wps:spPr>
                      <wps:txbx>
                        <w:txbxContent>
                          <w:p w14:paraId="4B83AC3E" w14:textId="77777777" w:rsidR="00EA3703" w:rsidRDefault="00EA3703">
                            <w:pPr>
                              <w:spacing w:after="200" w:line="240" w:lineRule="auto"/>
                              <w:textDirection w:val="btLr"/>
                            </w:pPr>
                            <w:r>
                              <w:rPr>
                                <w:i/>
                                <w:sz w:val="18"/>
                              </w:rPr>
                              <w:t>Level-up Indicator</w:t>
                            </w:r>
                          </w:p>
                        </w:txbxContent>
                      </wps:txbx>
                      <wps:bodyPr lIns="0" tIns="0" rIns="0" bIns="0" anchor="t" anchorCtr="0"/>
                    </wps:wsp>
                  </a:graphicData>
                </a:graphic>
              </wp:anchor>
            </w:drawing>
          </mc:Choice>
          <mc:Fallback xmlns:cx="http://schemas.microsoft.com/office/drawing/2014/chartex" xmlns:cx1="http://schemas.microsoft.com/office/drawing/2015/9/8/chartex" xmlns:cx2="http://schemas.microsoft.com/office/drawing/2015/10/21/chartex" xmlns:w16se="http://schemas.microsoft.com/office/word/2015/wordml/symex" xmlns:w15="http://schemas.microsoft.com/office/word/2012/wordml">
            <w:pict>
              <v:rect w14:anchorId="4ECC021C" id="Rectangle 37" o:spid="_x0000_s1026" style="position:absolute;left:0;text-align:left;margin-left:291pt;margin-top:.9pt;width:1in;height:12pt;z-index:25162803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" o:allowincell="f" stroked="f">
                <v:textbox inset="0,0,0,0">
                  <w:txbxContent>
                    <w:p w:rsidR="00B36AE1" w:rsidRDefault="009A2363">
                      <w:pPr>
                        <w:spacing w:after="200" w:line="240" w:lineRule="auto"/>
                        <w:textDirection w:val="btLr"/>
                      </w:pPr>
                      <w:r>
                        <w:rPr>
                          <w:i/>
                          <w:sz w:val="18"/>
                        </w:rPr>
                        <w:t>Level-up Indicator</w:t>
                      </w:r>
                    </w:p>
                  </w:txbxContent>
                </v:textbox>
                <w10:wrap anchorx="margin"/>
              </v:rect>
            </w:pict>
          </mc:Fallback>
        </mc:AlternateContent>
      </w:r>
      <w:r w:rsidRPr="00B00C08">
        <w:rPr>
          <w:rFonts w:asciiTheme="minorHAnsi" w:hAnsiTheme="minorHAnsi"/>
          <w:noProof/>
        </w:rPr>
        <mc:AlternateContent>
          <mc:Choice Requires="wps">
            <w:drawing>
              <wp:anchor distT="0" distB="0" distL="114300" distR="114300" simplePos="0" relativeHeight="251634176" behindDoc="0" locked="0" layoutInCell="0" hidden="0" allowOverlap="1" wp14:anchorId="19892B08" wp14:editId="3E448190">
                <wp:simplePos x="0" y="0"/>
                <wp:positionH relativeFrom="margin">
                  <wp:posOffset>1063625</wp:posOffset>
                </wp:positionH>
                <wp:positionV relativeFrom="paragraph">
                  <wp:posOffset>11430</wp:posOffset>
                </wp:positionV>
                <wp:extent cx="952500" cy="139700"/>
                <wp:effectExtent l="0" t="0" r="0" b="0"/>
                <wp:wrapNone/>
                <wp:docPr id="39" name="Rectangle 39"/>
                <wp:cNvGraphicFramePr/>
                <a:graphic xmlns:a="http://schemas.openxmlformats.org/drawingml/2006/main">
                  <a:graphicData uri="http://schemas.microsoft.com/office/word/2010/wordprocessingShape">
                    <wps:wsp>
                      <wps:cNvSpPr/>
                      <wps:spPr>
                        <a:xfrm>
                          <a:off x="0" y="0"/>
                          <a:ext cx="952500" cy="139700"/>
                        </a:xfrm>
                        <a:prstGeom prst="rect">
                          <a:avLst/>
                        </a:prstGeom>
                        <a:solidFill>
                          <a:srgbClr val="FFFFFF"/>
                        </a:solidFill>
                        <a:ln>
                          <a:noFill/>
                        </a:ln>
                      </wps:spPr>
                      <wps:txbx>
                        <w:txbxContent>
                          <w:p w14:paraId="0E7491A0" w14:textId="77777777" w:rsidR="00EA3703" w:rsidRDefault="00EA3703">
                            <w:pPr>
                              <w:spacing w:after="200" w:line="240" w:lineRule="auto"/>
                              <w:textDirection w:val="btLr"/>
                            </w:pPr>
                            <w:r>
                              <w:rPr>
                                <w:i/>
                                <w:sz w:val="18"/>
                              </w:rPr>
                              <w:t>User “Strength” Bar</w:t>
                            </w:r>
                          </w:p>
                        </w:txbxContent>
                      </wps:txbx>
                      <wps:bodyPr lIns="0" tIns="0" rIns="0" bIns="0" anchor="t" anchorCtr="0"/>
                    </wps:wsp>
                  </a:graphicData>
                </a:graphic>
              </wp:anchor>
            </w:drawing>
          </mc:Choice>
          <mc:Fallback xmlns:cx="http://schemas.microsoft.com/office/drawing/2014/chartex" xmlns:cx1="http://schemas.microsoft.com/office/drawing/2015/9/8/chartex" xmlns:cx2="http://schemas.microsoft.com/office/drawing/2015/10/21/chartex" xmlns:w16se="http://schemas.microsoft.com/office/word/2015/wordml/symex" xmlns:w15="http://schemas.microsoft.com/office/word/2012/wordml">
            <w:pict>
              <v:rect w14:anchorId="47AF8BE2" id="Rectangle 39" o:spid="_x0000_s1027" style="position:absolute;left:0;text-align:left;margin-left:83.75pt;margin-top:.9pt;width:75pt;height:11pt;z-index:25163417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" o:allowincell="f" stroked="f">
                <v:textbox inset="0,0,0,0">
                  <w:txbxContent>
                    <w:p w:rsidR="00B36AE1" w:rsidRDefault="009A2363">
                      <w:pPr>
                        <w:spacing w:after="200" w:line="240" w:lineRule="auto"/>
                        <w:textDirection w:val="btLr"/>
                      </w:pPr>
                      <w:r>
                        <w:rPr>
                          <w:i/>
                          <w:sz w:val="18"/>
                        </w:rPr>
                        <w:t>User “Strength” Bar</w:t>
                      </w:r>
                    </w:p>
                  </w:txbxContent>
                </v:textbox>
                <w10:wrap anchorx="margin"/>
              </v:rect>
            </w:pict>
          </mc:Fallback>
        </mc:AlternateContent>
      </w:r>
    </w:p>
    <w:p w14:paraId="0E41641F" w14:textId="77777777" w:rsidR="00B00C08" w:rsidRPr="00B00C08" w:rsidRDefault="00B00C08" w:rsidP="00807A7C">
      <w:pPr>
        <w:ind w:firstLine="360"/>
        <w:rPr>
          <w:rFonts w:asciiTheme="minorHAnsi" w:hAnsiTheme="minorHAnsi"/>
        </w:rPr>
      </w:pPr>
      <w:r w:rsidRPr="00B00C08">
        <w:rPr>
          <w:rFonts w:asciiTheme="minorHAnsi" w:hAnsiTheme="minorHAnsi"/>
          <w:noProof/>
        </w:rPr>
        <w:drawing>
          <wp:anchor distT="0" distB="0" distL="114300" distR="114300" simplePos="0" relativeHeight="251696640" behindDoc="1" locked="0" layoutInCell="1" allowOverlap="1" wp14:anchorId="652B38DE" wp14:editId="46318865">
            <wp:simplePos x="0" y="0"/>
            <wp:positionH relativeFrom="margin">
              <wp:posOffset>1562100</wp:posOffset>
            </wp:positionH>
            <wp:positionV relativeFrom="paragraph">
              <wp:posOffset>179705</wp:posOffset>
            </wp:positionV>
            <wp:extent cx="3000375" cy="1314450"/>
            <wp:effectExtent l="152400" t="152400" r="161925" b="190500"/>
            <wp:wrapTight wrapText="bothSides">
              <wp:wrapPolygon edited="0">
                <wp:start x="-1097" y="-2504"/>
                <wp:lineTo x="-1097" y="24417"/>
                <wp:lineTo x="22629" y="24417"/>
                <wp:lineTo x="22629" y="-2504"/>
                <wp:lineTo x="-1097" y="-2504"/>
              </wp:wrapPolygon>
            </wp:wrapTight>
            <wp:docPr id="21"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0">
                      <a:extLst>
                        <a:ext uri="{28A0092B-C50C-407E-A947-70E740481C1C}">
                          <a14:useLocalDpi xmlns:a14="http://schemas.microsoft.com/office/drawing/2010/main" val="0"/>
                        </a:ext>
                      </a:extLst>
                    </a:blip>
                    <a:srcRect l="4172" t="22496" r="4655" b="27219"/>
                    <a:stretch>
                      <a:fillRect/>
                    </a:stretch>
                  </pic:blipFill>
                  <pic:spPr>
                    <a:xfrm>
                      <a:off x="0" y="0"/>
                      <a:ext cx="3000375" cy="1314450"/>
                    </a:xfrm>
                    <a:prstGeom prst="rect">
                      <a:avLst/>
                    </a:prstGeom>
                    <a:solidFill>
                      <a:srgbClr val="FFFFFF">
                        <a:shade val="85000"/>
                      </a:srgbClr>
                    </a:solidFill>
                    <a:ln w="1905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7DAABEB8" w14:textId="77777777" w:rsidR="00B00C08" w:rsidRPr="00B00C08" w:rsidRDefault="00B00C08" w:rsidP="00807A7C">
      <w:pPr>
        <w:ind w:firstLine="360"/>
        <w:rPr>
          <w:rFonts w:asciiTheme="minorHAnsi" w:hAnsiTheme="minorHAnsi"/>
        </w:rPr>
      </w:pPr>
    </w:p>
    <w:p w14:paraId="1A63814C" w14:textId="77777777" w:rsidR="00B00C08" w:rsidRPr="00B00C08" w:rsidRDefault="00B00C08" w:rsidP="00807A7C">
      <w:pPr>
        <w:ind w:firstLine="360"/>
        <w:rPr>
          <w:rFonts w:asciiTheme="minorHAnsi" w:hAnsiTheme="minorHAnsi"/>
        </w:rPr>
      </w:pPr>
    </w:p>
    <w:p w14:paraId="7663FC2D" w14:textId="77777777" w:rsidR="00B00C08" w:rsidRPr="00B00C08" w:rsidRDefault="00B00C08" w:rsidP="00807A7C">
      <w:pPr>
        <w:ind w:firstLine="360"/>
        <w:rPr>
          <w:rFonts w:asciiTheme="minorHAnsi" w:hAnsiTheme="minorHAnsi"/>
        </w:rPr>
      </w:pPr>
    </w:p>
    <w:p w14:paraId="74CE33B2" w14:textId="77777777" w:rsidR="00B00C08" w:rsidRPr="00B00C08" w:rsidRDefault="00B00C08" w:rsidP="00807A7C">
      <w:pPr>
        <w:ind w:firstLine="360"/>
        <w:rPr>
          <w:rFonts w:asciiTheme="minorHAnsi" w:hAnsiTheme="minorHAnsi"/>
        </w:rPr>
      </w:pPr>
    </w:p>
    <w:p w14:paraId="25A21C7E" w14:textId="77777777" w:rsidR="00B00C08" w:rsidRPr="00B00C08" w:rsidRDefault="00B00C08" w:rsidP="00807A7C">
      <w:pPr>
        <w:ind w:firstLine="360"/>
        <w:rPr>
          <w:rFonts w:asciiTheme="minorHAnsi" w:hAnsiTheme="minorHAnsi"/>
        </w:rPr>
      </w:pPr>
    </w:p>
    <w:p w14:paraId="572BC5BE" w14:textId="77777777" w:rsidR="00B00C08" w:rsidRPr="00B00C08" w:rsidRDefault="00B00C08" w:rsidP="00B00C08">
      <w:pPr>
        <w:ind w:firstLine="360"/>
        <w:rPr>
          <w:rFonts w:asciiTheme="minorHAnsi" w:hAnsiTheme="minorHAnsi"/>
        </w:rPr>
      </w:pPr>
      <w:r w:rsidRPr="00B00C08">
        <w:rPr>
          <w:rFonts w:asciiTheme="minorHAnsi" w:hAnsiTheme="minorHAnsi"/>
          <w:noProof/>
        </w:rPr>
        <w:lastRenderedPageBreak/>
        <mc:AlternateContent>
          <mc:Choice Requires="wps">
            <w:drawing>
              <wp:anchor distT="0" distB="0" distL="114300" distR="114300" simplePos="0" relativeHeight="251638272" behindDoc="0" locked="0" layoutInCell="0" hidden="0" allowOverlap="1" wp14:anchorId="754A6C2C" wp14:editId="4324B9E3">
                <wp:simplePos x="0" y="0"/>
                <wp:positionH relativeFrom="margin">
                  <wp:posOffset>1816100</wp:posOffset>
                </wp:positionH>
                <wp:positionV relativeFrom="paragraph">
                  <wp:posOffset>72390</wp:posOffset>
                </wp:positionV>
                <wp:extent cx="2463800" cy="228600"/>
                <wp:effectExtent l="0" t="0" r="0" b="0"/>
                <wp:wrapNone/>
                <wp:docPr id="38" name="Rectangle 38"/>
                <wp:cNvGraphicFramePr/>
                <a:graphic xmlns:a="http://schemas.openxmlformats.org/drawingml/2006/main">
                  <a:graphicData uri="http://schemas.microsoft.com/office/word/2010/wordprocessingShape">
                    <wps:wsp>
                      <wps:cNvSpPr/>
                      <wps:spPr>
                        <a:xfrm>
                          <a:off x="0" y="0"/>
                          <a:ext cx="2463800" cy="228600"/>
                        </a:xfrm>
                        <a:prstGeom prst="rect">
                          <a:avLst/>
                        </a:prstGeom>
                        <a:solidFill>
                          <a:srgbClr val="FFFFFF"/>
                        </a:solidFill>
                        <a:ln>
                          <a:noFill/>
                        </a:ln>
                      </wps:spPr>
                      <wps:txbx>
                        <w:txbxContent>
                          <w:p w14:paraId="031BDC13" w14:textId="77777777" w:rsidR="00EA3703" w:rsidRDefault="00EA3703">
                            <w:pPr>
                              <w:spacing w:after="200" w:line="240" w:lineRule="auto"/>
                              <w:textDirection w:val="btLr"/>
                            </w:pPr>
                            <w:r>
                              <w:rPr>
                                <w:i/>
                                <w:sz w:val="18"/>
                              </w:rPr>
                              <w:t>Fluency Level with opportunity to share on LinkedIn</w:t>
                            </w:r>
                          </w:p>
                        </w:txbxContent>
                      </wps:txbx>
                      <wps:bodyPr lIns="0" tIns="0" rIns="0" bIns="0" anchor="t" anchorCtr="0"/>
                    </wps:wsp>
                  </a:graphicData>
                </a:graphic>
              </wp:anchor>
            </w:drawing>
          </mc:Choice>
          <mc:Fallback xmlns:cx="http://schemas.microsoft.com/office/drawing/2014/chartex" xmlns:cx1="http://schemas.microsoft.com/office/drawing/2015/9/8/chartex" xmlns:cx2="http://schemas.microsoft.com/office/drawing/2015/10/21/chartex" xmlns:w16se="http://schemas.microsoft.com/office/word/2015/wordml/symex" xmlns:w15="http://schemas.microsoft.com/office/word/2012/wordml">
            <w:pict>
              <v:rect w14:anchorId="408FAA63" id="Rectangle 38" o:spid="_x0000_s1028" style="position:absolute;left:0;text-align:left;margin-left:143pt;margin-top:5.7pt;width:194pt;height:18pt;z-index:25163827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" o:allowincell="f" stroked="f">
                <v:textbox inset="0,0,0,0">
                  <w:txbxContent>
                    <w:p w:rsidR="00B36AE1" w:rsidRDefault="009A2363">
                      <w:pPr>
                        <w:spacing w:after="200" w:line="240" w:lineRule="auto"/>
                        <w:textDirection w:val="btLr"/>
                      </w:pPr>
                      <w:r>
                        <w:rPr>
                          <w:i/>
                          <w:sz w:val="18"/>
                        </w:rPr>
                        <w:t>Fluency Level with opportunity to share on LinkedIn</w:t>
                      </w:r>
                    </w:p>
                  </w:txbxContent>
                </v:textbox>
                <w10:wrap anchorx="margin"/>
              </v:rect>
            </w:pict>
          </mc:Fallback>
        </mc:AlternateContent>
      </w:r>
    </w:p>
    <w:p w14:paraId="454DFE2A" w14:textId="77777777" w:rsidR="00B36AE1" w:rsidRPr="00B00C08" w:rsidRDefault="0067358A" w:rsidP="00807A7C">
      <w:pPr>
        <w:ind w:firstLine="360"/>
        <w:rPr>
          <w:rFonts w:asciiTheme="minorHAnsi" w:hAnsiTheme="minorHAnsi"/>
        </w:rPr>
      </w:pPr>
      <w:r w:rsidRPr="00B00C08">
        <w:rPr>
          <w:rFonts w:asciiTheme="minorHAnsi" w:hAnsiTheme="minorHAnsi"/>
          <w:noProof/>
        </w:rPr>
        <w:drawing>
          <wp:anchor distT="0" distB="0" distL="114300" distR="114300" simplePos="0" relativeHeight="251644416" behindDoc="0" locked="0" layoutInCell="0" hidden="0" allowOverlap="0" wp14:anchorId="72FC1480" wp14:editId="4BAB66F0">
            <wp:simplePos x="0" y="0"/>
            <wp:positionH relativeFrom="margin">
              <wp:posOffset>4761865</wp:posOffset>
            </wp:positionH>
            <wp:positionV relativeFrom="paragraph">
              <wp:posOffset>486410</wp:posOffset>
            </wp:positionV>
            <wp:extent cx="1580515" cy="2743200"/>
            <wp:effectExtent l="0" t="0" r="635" b="0"/>
            <wp:wrapSquare wrapText="bothSides" distT="0" distB="0" distL="114300" distR="114300"/>
            <wp:docPr id="19" name="image53.png" descr="C:\Users\nst10\Downloads\image19.png"/>
            <wp:cNvGraphicFramePr/>
            <a:graphic xmlns:a="http://schemas.openxmlformats.org/drawingml/2006/main">
              <a:graphicData uri="http://schemas.openxmlformats.org/drawingml/2006/picture">
                <pic:pic xmlns:pic="http://schemas.openxmlformats.org/drawingml/2006/picture">
                  <pic:nvPicPr>
                    <pic:cNvPr id="0" name="image53.png" descr="C:\Users\nst10\Downloads\image19.png"/>
                    <pic:cNvPicPr preferRelativeResize="0"/>
                  </pic:nvPicPr>
                  <pic:blipFill>
                    <a:blip r:embed="rId11"/>
                    <a:srcRect/>
                    <a:stretch>
                      <a:fillRect/>
                    </a:stretch>
                  </pic:blipFill>
                  <pic:spPr>
                    <a:xfrm>
                      <a:off x="0" y="0"/>
                      <a:ext cx="1580515" cy="2743200"/>
                    </a:xfrm>
                    <a:prstGeom prst="rect">
                      <a:avLst/>
                    </a:prstGeom>
                    <a:ln/>
                  </pic:spPr>
                </pic:pic>
              </a:graphicData>
            </a:graphic>
            <wp14:sizeRelH relativeFrom="margin">
              <wp14:pctWidth>0</wp14:pctWidth>
            </wp14:sizeRelH>
            <wp14:sizeRelV relativeFrom="margin">
              <wp14:pctHeight>0</wp14:pctHeight>
            </wp14:sizeRelV>
          </wp:anchor>
        </w:drawing>
      </w:r>
      <w:r w:rsidR="009A2363" w:rsidRPr="00B00C08">
        <w:rPr>
          <w:rFonts w:asciiTheme="minorHAnsi" w:hAnsiTheme="minorHAnsi"/>
        </w:rPr>
        <w:t>Duolingo also has an in-app currency called Lingots.  Users can earn Lingots by increasing their level, learning new skills, finishing levels without errors, or by inviting others to use the app.  There is a virtual store where users can purchase items with their Lingots.  These items fall into several categories:</w:t>
      </w:r>
    </w:p>
    <w:p w14:paraId="5C1C5990" w14:textId="77777777" w:rsidR="00B36AE1" w:rsidRPr="00B00C08" w:rsidRDefault="009A2363">
      <w:pPr>
        <w:numPr>
          <w:ilvl w:val="0"/>
          <w:numId w:val="3"/>
        </w:numPr>
        <w:spacing w:after="0"/>
        <w:ind w:hanging="360"/>
        <w:contextualSpacing/>
        <w:rPr>
          <w:rFonts w:asciiTheme="minorHAnsi" w:hAnsiTheme="minorHAnsi"/>
        </w:rPr>
      </w:pPr>
      <w:r w:rsidRPr="00B00C08">
        <w:rPr>
          <w:rFonts w:asciiTheme="minorHAnsi" w:hAnsiTheme="minorHAnsi"/>
        </w:rPr>
        <w:t>Power-ups</w:t>
      </w:r>
    </w:p>
    <w:p w14:paraId="46A4CE04" w14:textId="77777777" w:rsidR="00B36AE1" w:rsidRPr="00B00C08" w:rsidRDefault="009A2363">
      <w:pPr>
        <w:numPr>
          <w:ilvl w:val="1"/>
          <w:numId w:val="3"/>
        </w:numPr>
        <w:spacing w:after="0"/>
        <w:ind w:hanging="360"/>
        <w:contextualSpacing/>
        <w:rPr>
          <w:rFonts w:asciiTheme="minorHAnsi" w:hAnsiTheme="minorHAnsi"/>
        </w:rPr>
      </w:pPr>
      <w:r w:rsidRPr="00B00C08">
        <w:rPr>
          <w:rFonts w:asciiTheme="minorHAnsi" w:hAnsiTheme="minorHAnsi"/>
        </w:rPr>
        <w:t>Users can earn more Lingots when using the apps or keep their progress if they skip using the app for a day</w:t>
      </w:r>
    </w:p>
    <w:p w14:paraId="3B804E17" w14:textId="77777777" w:rsidR="00B36AE1" w:rsidRPr="00B00C08" w:rsidRDefault="009A2363">
      <w:pPr>
        <w:numPr>
          <w:ilvl w:val="0"/>
          <w:numId w:val="3"/>
        </w:numPr>
        <w:spacing w:after="0"/>
        <w:ind w:hanging="360"/>
        <w:contextualSpacing/>
        <w:rPr>
          <w:rFonts w:asciiTheme="minorHAnsi" w:hAnsiTheme="minorHAnsi"/>
        </w:rPr>
      </w:pPr>
      <w:r w:rsidRPr="00B00C08">
        <w:rPr>
          <w:rFonts w:asciiTheme="minorHAnsi" w:hAnsiTheme="minorHAnsi"/>
        </w:rPr>
        <w:t>Outfits</w:t>
      </w:r>
    </w:p>
    <w:p w14:paraId="44408BA4" w14:textId="77777777" w:rsidR="00B36AE1" w:rsidRPr="00B00C08" w:rsidRDefault="009A2363">
      <w:pPr>
        <w:numPr>
          <w:ilvl w:val="1"/>
          <w:numId w:val="3"/>
        </w:numPr>
        <w:spacing w:after="0"/>
        <w:ind w:hanging="360"/>
        <w:contextualSpacing/>
        <w:rPr>
          <w:rFonts w:asciiTheme="minorHAnsi" w:hAnsiTheme="minorHAnsi"/>
        </w:rPr>
      </w:pPr>
      <w:r w:rsidRPr="00B00C08">
        <w:rPr>
          <w:rFonts w:asciiTheme="minorHAnsi" w:hAnsiTheme="minorHAnsi"/>
        </w:rPr>
        <w:t>Users can dress their Duo in different outfits to show their friends that they are using the app, progressing, and earning Lingots</w:t>
      </w:r>
    </w:p>
    <w:p w14:paraId="7B39F0C2" w14:textId="77777777" w:rsidR="00B36AE1" w:rsidRPr="00B00C08" w:rsidRDefault="009A2363">
      <w:pPr>
        <w:numPr>
          <w:ilvl w:val="0"/>
          <w:numId w:val="3"/>
        </w:numPr>
        <w:spacing w:after="0"/>
        <w:ind w:hanging="360"/>
        <w:contextualSpacing/>
        <w:rPr>
          <w:rFonts w:asciiTheme="minorHAnsi" w:hAnsiTheme="minorHAnsi"/>
        </w:rPr>
      </w:pPr>
      <w:r w:rsidRPr="00B00C08">
        <w:rPr>
          <w:rFonts w:asciiTheme="minorHAnsi" w:hAnsiTheme="minorHAnsi"/>
        </w:rPr>
        <w:t>Bonus Skills</w:t>
      </w:r>
    </w:p>
    <w:p w14:paraId="78D64F0A" w14:textId="77777777" w:rsidR="00B36AE1" w:rsidRPr="00B00C08" w:rsidRDefault="009A2363">
      <w:pPr>
        <w:numPr>
          <w:ilvl w:val="1"/>
          <w:numId w:val="3"/>
        </w:numPr>
        <w:ind w:hanging="360"/>
        <w:contextualSpacing/>
        <w:rPr>
          <w:rFonts w:asciiTheme="minorHAnsi" w:hAnsiTheme="minorHAnsi"/>
        </w:rPr>
      </w:pPr>
      <w:r w:rsidRPr="00B00C08">
        <w:rPr>
          <w:rFonts w:asciiTheme="minorHAnsi" w:hAnsiTheme="minorHAnsi"/>
        </w:rPr>
        <w:t>Purchasing these bonus skills will open more levels for the user and allow them to learn new words and phrases</w:t>
      </w:r>
    </w:p>
    <w:p w14:paraId="50A3298B" w14:textId="77777777" w:rsidR="0067358A" w:rsidRPr="00B00C08" w:rsidRDefault="0067358A">
      <w:pPr>
        <w:rPr>
          <w:rFonts w:asciiTheme="minorHAnsi" w:hAnsiTheme="minorHAnsi"/>
          <w:b/>
        </w:rPr>
      </w:pPr>
    </w:p>
    <w:p w14:paraId="1E7D9D87" w14:textId="77777777" w:rsidR="00B36AE1" w:rsidRPr="00B00C08" w:rsidRDefault="009A2363">
      <w:pPr>
        <w:rPr>
          <w:rFonts w:asciiTheme="minorHAnsi" w:hAnsiTheme="minorHAnsi"/>
        </w:rPr>
      </w:pPr>
      <w:r w:rsidRPr="00B00C08">
        <w:rPr>
          <w:rFonts w:asciiTheme="minorHAnsi" w:hAnsiTheme="minorHAnsi"/>
          <w:b/>
        </w:rPr>
        <w:t>Course of Study</w:t>
      </w:r>
    </w:p>
    <w:p w14:paraId="54110A53" w14:textId="77777777" w:rsidR="00B36AE1" w:rsidRPr="00B00C08" w:rsidRDefault="00B00C08" w:rsidP="00807A7C">
      <w:pPr>
        <w:ind w:firstLine="720"/>
        <w:rPr>
          <w:rFonts w:asciiTheme="minorHAnsi" w:hAnsiTheme="minorHAnsi"/>
        </w:rPr>
      </w:pPr>
      <w:r w:rsidRPr="00B00C08">
        <w:rPr>
          <w:rFonts w:asciiTheme="minorHAnsi" w:hAnsiTheme="minorHAnsi"/>
        </w:rPr>
        <w:t>Duolingo has a course of study</w:t>
      </w:r>
      <w:ins w:id="6" w:author="Correia, Ana-Paula [SOE]" w:date="2016-03-22T16:45:00Z">
        <w:r w:rsidR="00C87E36">
          <w:rPr>
            <w:rFonts w:asciiTheme="minorHAnsi" w:hAnsiTheme="minorHAnsi"/>
          </w:rPr>
          <w:t>,</w:t>
        </w:r>
      </w:ins>
      <w:r w:rsidRPr="00B00C08">
        <w:rPr>
          <w:rFonts w:asciiTheme="minorHAnsi" w:hAnsiTheme="minorHAnsi"/>
        </w:rPr>
        <w:t xml:space="preserve"> which gradually introduces the user to more complex aspects of a language.  The course begins with basic terms and sentence structures such as, hello, goodbye, man, woman, child, etc. and graduates to increasingly more complex constructs such as conjugating verbs and common sayings.  The course of study can be followed by a tree presented to the user.  The user can choose a section or subsection within a specific language course, but the exercises for each level always build upon each one and introduce new words and concepts in a linear fashion that is easy for the user to follow. A user also has the option to allow the application to choose various section for them by selecting the practice weak skills button. </w:t>
      </w:r>
      <w:r w:rsidR="0067358A" w:rsidRPr="00B00C08">
        <w:rPr>
          <w:rFonts w:asciiTheme="minorHAnsi" w:hAnsiTheme="minorHAnsi"/>
          <w:noProof/>
        </w:rPr>
        <w:drawing>
          <wp:anchor distT="0" distB="0" distL="114300" distR="114300" simplePos="0" relativeHeight="251651584" behindDoc="0" locked="0" layoutInCell="0" hidden="0" allowOverlap="0" wp14:anchorId="0998E985" wp14:editId="4A434F1C">
            <wp:simplePos x="0" y="0"/>
            <wp:positionH relativeFrom="margin">
              <wp:posOffset>4723765</wp:posOffset>
            </wp:positionH>
            <wp:positionV relativeFrom="paragraph">
              <wp:posOffset>271780</wp:posOffset>
            </wp:positionV>
            <wp:extent cx="1619250" cy="2857500"/>
            <wp:effectExtent l="0" t="0" r="0" b="0"/>
            <wp:wrapSquare wrapText="bothSides" distT="0" distB="0" distL="114300" distR="114300"/>
            <wp:docPr id="23" name="image57.png" descr="C:\Users\nst10\Downloads\image3 (1).png"/>
            <wp:cNvGraphicFramePr/>
            <a:graphic xmlns:a="http://schemas.openxmlformats.org/drawingml/2006/main">
              <a:graphicData uri="http://schemas.openxmlformats.org/drawingml/2006/picture">
                <pic:pic xmlns:pic="http://schemas.openxmlformats.org/drawingml/2006/picture">
                  <pic:nvPicPr>
                    <pic:cNvPr id="0" name="image57.png" descr="C:\Users\nst10\Downloads\image3 (1).png"/>
                    <pic:cNvPicPr preferRelativeResize="0"/>
                  </pic:nvPicPr>
                  <pic:blipFill>
                    <a:blip r:embed="rId12"/>
                    <a:srcRect/>
                    <a:stretch>
                      <a:fillRect/>
                    </a:stretch>
                  </pic:blipFill>
                  <pic:spPr>
                    <a:xfrm>
                      <a:off x="0" y="0"/>
                      <a:ext cx="1619250" cy="2857500"/>
                    </a:xfrm>
                    <a:prstGeom prst="rect">
                      <a:avLst/>
                    </a:prstGeom>
                    <a:ln/>
                  </pic:spPr>
                </pic:pic>
              </a:graphicData>
            </a:graphic>
            <wp14:sizeRelH relativeFrom="margin">
              <wp14:pctWidth>0</wp14:pctWidth>
            </wp14:sizeRelH>
            <wp14:sizeRelV relativeFrom="margin">
              <wp14:pctHeight>0</wp14:pctHeight>
            </wp14:sizeRelV>
          </wp:anchor>
        </w:drawing>
      </w:r>
    </w:p>
    <w:p w14:paraId="2CC5FA87" w14:textId="77777777" w:rsidR="00B36AE1" w:rsidRPr="00B00C08" w:rsidRDefault="00B00C08" w:rsidP="00807A7C">
      <w:pPr>
        <w:ind w:firstLine="720"/>
        <w:rPr>
          <w:rFonts w:asciiTheme="minorHAnsi" w:hAnsiTheme="minorHAnsi"/>
        </w:rPr>
      </w:pPr>
      <w:r w:rsidRPr="00B00C08">
        <w:rPr>
          <w:rFonts w:asciiTheme="minorHAnsi" w:hAnsiTheme="minorHAnsi"/>
        </w:rPr>
        <w:t xml:space="preserve">After the initial basics of the language, Duolingo introduces words and phrases that gives the user the ability to quickly learn common words and phrases to give them a basic level of fluency to communicate if they are on a trip (e.g. food words, travel phrases such as “Where is the Hotel?”, etc.).  Users could stop at this level if they are using Duolingo for travel purposes, or could continue to become more fluent in the language.  </w:t>
      </w:r>
    </w:p>
    <w:p w14:paraId="4228E7DB" w14:textId="77777777" w:rsidR="00B36AE1" w:rsidRPr="00B00C08" w:rsidRDefault="00B00C08" w:rsidP="00807A7C">
      <w:pPr>
        <w:ind w:firstLine="720"/>
        <w:rPr>
          <w:rFonts w:asciiTheme="minorHAnsi" w:hAnsiTheme="minorHAnsi"/>
        </w:rPr>
      </w:pPr>
      <w:r w:rsidRPr="00B00C08">
        <w:rPr>
          <w:rFonts w:asciiTheme="minorHAnsi" w:hAnsiTheme="minorHAnsi"/>
        </w:rPr>
        <w:t xml:space="preserve">Inside each course, there are a series of different types of exercises which introduce the words and concepts and allow the user to practice.  If the user gets the exercise wrong, they are given the correct answer and tips on what they got wrong.  Often, missed questions will come up again later to help reinforce the lesson to the user.  </w:t>
      </w:r>
    </w:p>
    <w:p w14:paraId="36539C18" w14:textId="77777777" w:rsidR="00B36AE1" w:rsidRPr="00B00C08" w:rsidRDefault="00B36AE1">
      <w:pPr>
        <w:rPr>
          <w:rFonts w:asciiTheme="minorHAnsi" w:hAnsiTheme="minorHAnsi"/>
        </w:rPr>
      </w:pPr>
    </w:p>
    <w:p w14:paraId="40980EE6" w14:textId="77777777" w:rsidR="0067358A" w:rsidRPr="00B00C08" w:rsidRDefault="0067358A">
      <w:pPr>
        <w:jc w:val="center"/>
        <w:rPr>
          <w:rFonts w:asciiTheme="minorHAnsi" w:hAnsiTheme="minorHAnsi"/>
        </w:rPr>
      </w:pPr>
    </w:p>
    <w:p w14:paraId="248060A7" w14:textId="77777777" w:rsidR="0067358A" w:rsidRPr="00B00C08" w:rsidRDefault="0067358A">
      <w:pPr>
        <w:jc w:val="center"/>
        <w:rPr>
          <w:rFonts w:asciiTheme="minorHAnsi" w:hAnsiTheme="minorHAnsi"/>
        </w:rPr>
      </w:pPr>
    </w:p>
    <w:p w14:paraId="6C08AB00" w14:textId="77777777" w:rsidR="0067358A" w:rsidRPr="00B00C08" w:rsidRDefault="0067358A">
      <w:pPr>
        <w:jc w:val="center"/>
        <w:rPr>
          <w:rFonts w:asciiTheme="minorHAnsi" w:hAnsiTheme="minorHAnsi"/>
        </w:rPr>
      </w:pPr>
    </w:p>
    <w:p w14:paraId="23951204" w14:textId="77777777" w:rsidR="00B36AE1" w:rsidRPr="00B00C08" w:rsidRDefault="009A2363">
      <w:pPr>
        <w:jc w:val="center"/>
        <w:rPr>
          <w:rFonts w:asciiTheme="minorHAnsi" w:hAnsiTheme="minorHAnsi"/>
        </w:rPr>
      </w:pPr>
      <w:r w:rsidRPr="00B00C08">
        <w:rPr>
          <w:rFonts w:asciiTheme="minorHAnsi" w:hAnsiTheme="minorHAnsi"/>
        </w:rPr>
        <w:t>The exercises in Duolingo fall into four categories:</w:t>
      </w:r>
    </w:p>
    <w:tbl>
      <w:tblPr>
        <w:tblStyle w:val="a"/>
        <w:tblW w:w="9350" w:type="dxa"/>
        <w:tblInd w:w="-115" w:type="dxa"/>
        <w:tblBorders>
          <w:top w:val="nil"/>
          <w:left w:val="nil"/>
          <w:bottom w:val="nil"/>
          <w:right w:val="nil"/>
          <w:insideH w:val="nil"/>
          <w:insideV w:val="nil"/>
        </w:tblBorders>
        <w:tblLayout w:type="fixed"/>
        <w:tblLook w:val="0400" w:firstRow="0" w:lastRow="0" w:firstColumn="0" w:lastColumn="0" w:noHBand="0" w:noVBand="1"/>
      </w:tblPr>
      <w:tblGrid>
        <w:gridCol w:w="4675"/>
        <w:gridCol w:w="4675"/>
      </w:tblGrid>
      <w:tr w:rsidR="00B36AE1" w:rsidRPr="00B00C08" w14:paraId="7AFEDFFA" w14:textId="77777777">
        <w:tc>
          <w:tcPr>
            <w:tcW w:w="4675" w:type="dxa"/>
          </w:tcPr>
          <w:p w14:paraId="28E0F667" w14:textId="77777777" w:rsidR="00B36AE1" w:rsidRPr="00B00C08" w:rsidRDefault="009A2363">
            <w:pPr>
              <w:jc w:val="center"/>
              <w:rPr>
                <w:rFonts w:asciiTheme="minorHAnsi" w:hAnsiTheme="minorHAnsi"/>
              </w:rPr>
            </w:pPr>
            <w:r w:rsidRPr="00B00C08">
              <w:rPr>
                <w:rFonts w:asciiTheme="minorHAnsi" w:hAnsiTheme="minorHAnsi"/>
              </w:rPr>
              <w:t>Match the word to a picture</w:t>
            </w:r>
            <w:commentRangeStart w:id="7"/>
            <w:r w:rsidR="0067358A" w:rsidRPr="00B00C08">
              <w:rPr>
                <w:rFonts w:asciiTheme="minorHAnsi" w:hAnsiTheme="minorHAnsi"/>
                <w:noProof/>
              </w:rPr>
              <w:drawing>
                <wp:inline distT="0" distB="0" distL="0" distR="0" wp14:anchorId="133EBD11" wp14:editId="68E7EB1F">
                  <wp:extent cx="2743200" cy="2085975"/>
                  <wp:effectExtent l="0" t="0" r="0" b="9525"/>
                  <wp:docPr id="22"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3">
                            <a:extLst>
                              <a:ext uri="{28A0092B-C50C-407E-A947-70E740481C1C}">
                                <a14:useLocalDpi xmlns:a14="http://schemas.microsoft.com/office/drawing/2010/main" val="0"/>
                              </a:ext>
                            </a:extLst>
                          </a:blip>
                          <a:srcRect/>
                          <a:stretch>
                            <a:fillRect/>
                          </a:stretch>
                        </pic:blipFill>
                        <pic:spPr>
                          <a:xfrm>
                            <a:off x="0" y="0"/>
                            <a:ext cx="2743200" cy="2085975"/>
                          </a:xfrm>
                          <a:prstGeom prst="rect">
                            <a:avLst/>
                          </a:prstGeom>
                          <a:ln/>
                        </pic:spPr>
                      </pic:pic>
                    </a:graphicData>
                  </a:graphic>
                </wp:inline>
              </w:drawing>
            </w:r>
            <w:commentRangeEnd w:id="7"/>
            <w:r w:rsidR="00C87E36">
              <w:rPr>
                <w:rStyle w:val="CommentReference"/>
              </w:rPr>
              <w:commentReference w:id="7"/>
            </w:r>
          </w:p>
        </w:tc>
        <w:tc>
          <w:tcPr>
            <w:tcW w:w="4675" w:type="dxa"/>
          </w:tcPr>
          <w:p w14:paraId="595983D1" w14:textId="77777777" w:rsidR="00B36AE1" w:rsidRPr="00B00C08" w:rsidRDefault="009A2363">
            <w:pPr>
              <w:jc w:val="center"/>
              <w:rPr>
                <w:rFonts w:asciiTheme="minorHAnsi" w:hAnsiTheme="minorHAnsi"/>
              </w:rPr>
            </w:pPr>
            <w:r w:rsidRPr="00B00C08">
              <w:rPr>
                <w:rFonts w:asciiTheme="minorHAnsi" w:hAnsiTheme="minorHAnsi"/>
              </w:rPr>
              <w:t>Translate language being learned to native</w:t>
            </w:r>
          </w:p>
          <w:p w14:paraId="5A22BDD1" w14:textId="77777777" w:rsidR="00B36AE1" w:rsidRPr="00B00C08" w:rsidRDefault="009A2363">
            <w:pPr>
              <w:jc w:val="center"/>
              <w:rPr>
                <w:rFonts w:asciiTheme="minorHAnsi" w:hAnsiTheme="minorHAnsi"/>
              </w:rPr>
            </w:pPr>
            <w:r w:rsidRPr="00B00C08">
              <w:rPr>
                <w:rFonts w:asciiTheme="minorHAnsi" w:hAnsiTheme="minorHAnsi"/>
                <w:noProof/>
              </w:rPr>
              <w:drawing>
                <wp:inline distT="0" distB="0" distL="114300" distR="114300" wp14:anchorId="2433FC13" wp14:editId="795A2962">
                  <wp:extent cx="2743200" cy="2085975"/>
                  <wp:effectExtent l="0" t="0" r="0" b="0"/>
                  <wp:docPr id="25"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5"/>
                          <a:srcRect/>
                          <a:stretch>
                            <a:fillRect/>
                          </a:stretch>
                        </pic:blipFill>
                        <pic:spPr>
                          <a:xfrm>
                            <a:off x="0" y="0"/>
                            <a:ext cx="2743200" cy="2085975"/>
                          </a:xfrm>
                          <a:prstGeom prst="rect">
                            <a:avLst/>
                          </a:prstGeom>
                          <a:ln/>
                        </pic:spPr>
                      </pic:pic>
                    </a:graphicData>
                  </a:graphic>
                </wp:inline>
              </w:drawing>
            </w:r>
          </w:p>
          <w:p w14:paraId="01D8F36A" w14:textId="77777777" w:rsidR="00B36AE1" w:rsidRPr="00B00C08" w:rsidRDefault="00B36AE1">
            <w:pPr>
              <w:rPr>
                <w:rFonts w:asciiTheme="minorHAnsi" w:hAnsiTheme="minorHAnsi"/>
              </w:rPr>
            </w:pPr>
          </w:p>
        </w:tc>
      </w:tr>
      <w:tr w:rsidR="00B36AE1" w:rsidRPr="00B00C08" w14:paraId="15F080B0" w14:textId="77777777">
        <w:tc>
          <w:tcPr>
            <w:tcW w:w="4675" w:type="dxa"/>
          </w:tcPr>
          <w:p w14:paraId="1EE37C0D" w14:textId="77777777" w:rsidR="00B36AE1" w:rsidRPr="00B00C08" w:rsidRDefault="009A2363">
            <w:pPr>
              <w:jc w:val="center"/>
              <w:rPr>
                <w:rFonts w:asciiTheme="minorHAnsi" w:hAnsiTheme="minorHAnsi"/>
              </w:rPr>
            </w:pPr>
            <w:r w:rsidRPr="00B00C08">
              <w:rPr>
                <w:rFonts w:asciiTheme="minorHAnsi" w:hAnsiTheme="minorHAnsi"/>
              </w:rPr>
              <w:t>Translate native language to one being learned</w:t>
            </w:r>
          </w:p>
          <w:p w14:paraId="181ABD71" w14:textId="77777777" w:rsidR="00B36AE1" w:rsidRPr="00B00C08" w:rsidRDefault="009A2363">
            <w:pPr>
              <w:jc w:val="center"/>
              <w:rPr>
                <w:rFonts w:asciiTheme="minorHAnsi" w:hAnsiTheme="minorHAnsi"/>
              </w:rPr>
            </w:pPr>
            <w:r w:rsidRPr="00B00C08">
              <w:rPr>
                <w:rFonts w:asciiTheme="minorHAnsi" w:hAnsiTheme="minorHAnsi"/>
                <w:noProof/>
              </w:rPr>
              <w:drawing>
                <wp:inline distT="0" distB="0" distL="114300" distR="114300" wp14:anchorId="12F2958E" wp14:editId="7F603349">
                  <wp:extent cx="2743200" cy="2085975"/>
                  <wp:effectExtent l="0" t="0" r="0" b="0"/>
                  <wp:docPr id="24"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6"/>
                          <a:srcRect/>
                          <a:stretch>
                            <a:fillRect/>
                          </a:stretch>
                        </pic:blipFill>
                        <pic:spPr>
                          <a:xfrm>
                            <a:off x="0" y="0"/>
                            <a:ext cx="2743200" cy="2085975"/>
                          </a:xfrm>
                          <a:prstGeom prst="rect">
                            <a:avLst/>
                          </a:prstGeom>
                          <a:ln/>
                        </pic:spPr>
                      </pic:pic>
                    </a:graphicData>
                  </a:graphic>
                </wp:inline>
              </w:drawing>
            </w:r>
          </w:p>
          <w:p w14:paraId="54E24CCD" w14:textId="77777777" w:rsidR="00B36AE1" w:rsidRPr="00B00C08" w:rsidRDefault="00B36AE1">
            <w:pPr>
              <w:jc w:val="center"/>
              <w:rPr>
                <w:rFonts w:asciiTheme="minorHAnsi" w:hAnsiTheme="minorHAnsi"/>
              </w:rPr>
            </w:pPr>
          </w:p>
        </w:tc>
        <w:tc>
          <w:tcPr>
            <w:tcW w:w="4675" w:type="dxa"/>
          </w:tcPr>
          <w:p w14:paraId="08A92985" w14:textId="77777777" w:rsidR="00B36AE1" w:rsidRPr="00B00C08" w:rsidRDefault="009A2363">
            <w:pPr>
              <w:jc w:val="center"/>
              <w:rPr>
                <w:rFonts w:asciiTheme="minorHAnsi" w:hAnsiTheme="minorHAnsi"/>
              </w:rPr>
            </w:pPr>
            <w:r w:rsidRPr="00B00C08">
              <w:rPr>
                <w:rFonts w:asciiTheme="minorHAnsi" w:hAnsiTheme="minorHAnsi"/>
              </w:rPr>
              <w:t>Speak in language being learned</w:t>
            </w:r>
          </w:p>
          <w:p w14:paraId="5CAA8D03" w14:textId="77777777" w:rsidR="00B36AE1" w:rsidRPr="00B00C08" w:rsidRDefault="009A2363">
            <w:pPr>
              <w:jc w:val="center"/>
              <w:rPr>
                <w:rFonts w:asciiTheme="minorHAnsi" w:hAnsiTheme="minorHAnsi"/>
              </w:rPr>
            </w:pPr>
            <w:r w:rsidRPr="00B00C08">
              <w:rPr>
                <w:rFonts w:asciiTheme="minorHAnsi" w:hAnsiTheme="minorHAnsi"/>
                <w:noProof/>
              </w:rPr>
              <w:drawing>
                <wp:inline distT="0" distB="0" distL="114300" distR="114300" wp14:anchorId="289C7B65" wp14:editId="16369F8B">
                  <wp:extent cx="2743200" cy="2085975"/>
                  <wp:effectExtent l="0" t="0" r="0" b="0"/>
                  <wp:docPr id="28"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7"/>
                          <a:srcRect/>
                          <a:stretch>
                            <a:fillRect/>
                          </a:stretch>
                        </pic:blipFill>
                        <pic:spPr>
                          <a:xfrm>
                            <a:off x="0" y="0"/>
                            <a:ext cx="2743200" cy="2085975"/>
                          </a:xfrm>
                          <a:prstGeom prst="rect">
                            <a:avLst/>
                          </a:prstGeom>
                          <a:ln/>
                        </pic:spPr>
                      </pic:pic>
                    </a:graphicData>
                  </a:graphic>
                </wp:inline>
              </w:drawing>
            </w:r>
          </w:p>
        </w:tc>
      </w:tr>
    </w:tbl>
    <w:p w14:paraId="4685962F" w14:textId="77777777" w:rsidR="00B36AE1" w:rsidRPr="00B00C08" w:rsidRDefault="009A2363" w:rsidP="00473E64">
      <w:pPr>
        <w:jc w:val="center"/>
        <w:rPr>
          <w:rFonts w:asciiTheme="minorHAnsi" w:hAnsiTheme="minorHAnsi"/>
        </w:rPr>
      </w:pPr>
      <w:r w:rsidRPr="00B00C08">
        <w:rPr>
          <w:rFonts w:asciiTheme="minorHAnsi" w:hAnsiTheme="minorHAnsi"/>
        </w:rPr>
        <w:t>Finally, Duolingo also offers more traditional language tools such as tables for conjugating verbs.</w:t>
      </w:r>
    </w:p>
    <w:p w14:paraId="0DDF7666" w14:textId="77777777" w:rsidR="00B36AE1" w:rsidRPr="00B00C08" w:rsidRDefault="009A2363">
      <w:pPr>
        <w:jc w:val="center"/>
        <w:rPr>
          <w:rFonts w:asciiTheme="minorHAnsi" w:hAnsiTheme="minorHAnsi"/>
        </w:rPr>
      </w:pPr>
      <w:commentRangeStart w:id="8"/>
      <w:r w:rsidRPr="00B00C08">
        <w:rPr>
          <w:rFonts w:asciiTheme="minorHAnsi" w:hAnsiTheme="minorHAnsi"/>
          <w:noProof/>
        </w:rPr>
        <w:drawing>
          <wp:inline distT="0" distB="0" distL="0" distR="0" wp14:anchorId="489366C5" wp14:editId="59DA7426">
            <wp:extent cx="5514975" cy="1819275"/>
            <wp:effectExtent l="190500" t="190500" r="200025" b="200025"/>
            <wp:docPr id="26"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8"/>
                    <a:srcRect/>
                    <a:stretch>
                      <a:fillRect/>
                    </a:stretch>
                  </pic:blipFill>
                  <pic:spPr>
                    <a:xfrm>
                      <a:off x="0" y="0"/>
                      <a:ext cx="5516288" cy="1819708"/>
                    </a:xfrm>
                    <a:prstGeom prst="rect">
                      <a:avLst/>
                    </a:prstGeom>
                    <a:ln w="190500">
                      <a:solidFill>
                        <a:srgbClr val="FFFFFF"/>
                      </a:solidFill>
                      <a:prstDash val="solid"/>
                    </a:ln>
                  </pic:spPr>
                </pic:pic>
              </a:graphicData>
            </a:graphic>
          </wp:inline>
        </w:drawing>
      </w:r>
      <w:commentRangeEnd w:id="8"/>
      <w:r w:rsidR="00C87E36">
        <w:rPr>
          <w:rStyle w:val="CommentReference"/>
        </w:rPr>
        <w:commentReference w:id="8"/>
      </w:r>
    </w:p>
    <w:p w14:paraId="50CDDB0E" w14:textId="77777777" w:rsidR="00B36AE1" w:rsidRPr="00B00C08" w:rsidRDefault="009A2363">
      <w:pPr>
        <w:rPr>
          <w:rFonts w:asciiTheme="minorHAnsi" w:hAnsiTheme="minorHAnsi"/>
        </w:rPr>
      </w:pPr>
      <w:r w:rsidRPr="00B00C08">
        <w:rPr>
          <w:rFonts w:asciiTheme="minorHAnsi" w:hAnsiTheme="minorHAnsi"/>
          <w:b/>
        </w:rPr>
        <w:t>Full Reference:</w:t>
      </w:r>
    </w:p>
    <w:p w14:paraId="0459842D" w14:textId="77777777" w:rsidR="00B36AE1" w:rsidRPr="00B00C08" w:rsidRDefault="009A2363" w:rsidP="00807A7C">
      <w:pPr>
        <w:ind w:firstLine="720"/>
        <w:rPr>
          <w:rFonts w:asciiTheme="minorHAnsi" w:hAnsiTheme="minorHAnsi"/>
        </w:rPr>
      </w:pPr>
      <w:commentRangeStart w:id="9"/>
      <w:r w:rsidRPr="00B00C08">
        <w:rPr>
          <w:rFonts w:asciiTheme="minorHAnsi" w:hAnsiTheme="minorHAnsi"/>
        </w:rPr>
        <w:lastRenderedPageBreak/>
        <w:t>Duolingo was created by Luis von Ahn, PhD, and Severin Hacker, PhD and won App of the Year awards if iPhone and Android in 2013 and for Android alone again in 2014 (About Us - Press).  It has been sponsored by several organizations including Union Square Ventures, New Enterprise Associates and Google Capital (About Us – The company).</w:t>
      </w:r>
      <w:commentRangeEnd w:id="9"/>
      <w:r w:rsidR="0053037E">
        <w:rPr>
          <w:rStyle w:val="CommentReference"/>
        </w:rPr>
        <w:commentReference w:id="9"/>
      </w:r>
    </w:p>
    <w:p w14:paraId="79306EE3" w14:textId="77777777" w:rsidR="00D52F7F" w:rsidRDefault="00D52F7F">
      <w:pPr>
        <w:rPr>
          <w:rFonts w:asciiTheme="minorHAnsi" w:hAnsiTheme="minorHAnsi"/>
          <w:b/>
          <w:sz w:val="28"/>
          <w:szCs w:val="28"/>
        </w:rPr>
      </w:pPr>
    </w:p>
    <w:p w14:paraId="521AF1AD" w14:textId="77777777" w:rsidR="00B36AE1" w:rsidRPr="00B00C08" w:rsidRDefault="009A2363">
      <w:pPr>
        <w:rPr>
          <w:rFonts w:asciiTheme="minorHAnsi" w:hAnsiTheme="minorHAnsi"/>
        </w:rPr>
      </w:pPr>
      <w:r w:rsidRPr="00B00C08">
        <w:rPr>
          <w:rFonts w:asciiTheme="minorHAnsi" w:hAnsiTheme="minorHAnsi"/>
          <w:b/>
          <w:sz w:val="28"/>
          <w:szCs w:val="28"/>
        </w:rPr>
        <w:t>Target Audience</w:t>
      </w:r>
    </w:p>
    <w:p w14:paraId="6EB65362" w14:textId="77777777" w:rsidR="00B36AE1" w:rsidRPr="00B00C08" w:rsidRDefault="009A2363">
      <w:pPr>
        <w:rPr>
          <w:rFonts w:asciiTheme="minorHAnsi" w:hAnsiTheme="minorHAnsi"/>
        </w:rPr>
      </w:pPr>
      <w:r w:rsidRPr="00B00C08">
        <w:rPr>
          <w:rFonts w:asciiTheme="minorHAnsi" w:hAnsiTheme="minorHAnsi"/>
        </w:rPr>
        <w:t>Overall, users of Duolingo can be placed in three categories:</w:t>
      </w:r>
    </w:p>
    <w:p w14:paraId="63A9D920" w14:textId="77777777" w:rsidR="00B36AE1" w:rsidRPr="00B00C08" w:rsidRDefault="009A2363">
      <w:pPr>
        <w:numPr>
          <w:ilvl w:val="0"/>
          <w:numId w:val="4"/>
        </w:numPr>
        <w:ind w:hanging="360"/>
        <w:contextualSpacing/>
        <w:rPr>
          <w:rFonts w:asciiTheme="minorHAnsi" w:hAnsiTheme="minorHAnsi"/>
        </w:rPr>
      </w:pPr>
      <w:r w:rsidRPr="00B00C08">
        <w:rPr>
          <w:rFonts w:asciiTheme="minorHAnsi" w:hAnsiTheme="minorHAnsi"/>
        </w:rPr>
        <w:t>People wanting to learn a new language for their own enjoyment/benefit</w:t>
      </w:r>
    </w:p>
    <w:p w14:paraId="05FB8AA7" w14:textId="77777777" w:rsidR="00B36AE1" w:rsidRPr="00B00C08" w:rsidRDefault="009A2363">
      <w:pPr>
        <w:numPr>
          <w:ilvl w:val="0"/>
          <w:numId w:val="4"/>
        </w:numPr>
        <w:ind w:hanging="360"/>
        <w:contextualSpacing/>
        <w:rPr>
          <w:rFonts w:asciiTheme="minorHAnsi" w:hAnsiTheme="minorHAnsi"/>
        </w:rPr>
      </w:pPr>
      <w:r w:rsidRPr="00B00C08">
        <w:rPr>
          <w:rFonts w:asciiTheme="minorHAnsi" w:hAnsiTheme="minorHAnsi"/>
        </w:rPr>
        <w:t>People learning a new language for their job</w:t>
      </w:r>
    </w:p>
    <w:p w14:paraId="1E02DCF8" w14:textId="77777777" w:rsidR="00B36AE1" w:rsidRPr="00B00C08" w:rsidRDefault="009A2363">
      <w:pPr>
        <w:numPr>
          <w:ilvl w:val="0"/>
          <w:numId w:val="4"/>
        </w:numPr>
        <w:ind w:hanging="360"/>
        <w:contextualSpacing/>
        <w:rPr>
          <w:rFonts w:asciiTheme="minorHAnsi" w:hAnsiTheme="minorHAnsi"/>
        </w:rPr>
      </w:pPr>
      <w:r w:rsidRPr="00B00C08">
        <w:rPr>
          <w:rFonts w:asciiTheme="minorHAnsi" w:hAnsiTheme="minorHAnsi"/>
        </w:rPr>
        <w:t>Children learning a new language in their school</w:t>
      </w:r>
    </w:p>
    <w:p w14:paraId="6EE3E7B0" w14:textId="77777777" w:rsidR="00807A7C" w:rsidRPr="00B00C08" w:rsidRDefault="00807A7C">
      <w:pPr>
        <w:rPr>
          <w:rFonts w:asciiTheme="minorHAnsi" w:hAnsiTheme="minorHAnsi"/>
        </w:rPr>
      </w:pPr>
    </w:p>
    <w:p w14:paraId="383C43B9" w14:textId="77777777" w:rsidR="0070081A" w:rsidRDefault="00A44CDD" w:rsidP="00807A7C">
      <w:pPr>
        <w:ind w:firstLine="360"/>
        <w:rPr>
          <w:rFonts w:asciiTheme="minorHAnsi" w:hAnsiTheme="minorHAnsi"/>
        </w:rPr>
      </w:pPr>
      <w:ins w:id="11" w:author="Desarae Veit" w:date="2016-03-05T11:46:00Z">
        <w:r>
          <w:rPr>
            <w:noProof/>
          </w:rPr>
          <w:drawing>
            <wp:anchor distT="0" distB="0" distL="114300" distR="114300" simplePos="0" relativeHeight="251698688" behindDoc="0" locked="0" layoutInCell="1" allowOverlap="1" wp14:anchorId="2CA6B4D1" wp14:editId="127375B1">
              <wp:simplePos x="0" y="0"/>
              <wp:positionH relativeFrom="margin">
                <wp:align>right</wp:align>
              </wp:positionH>
              <wp:positionV relativeFrom="paragraph">
                <wp:posOffset>55880</wp:posOffset>
              </wp:positionV>
              <wp:extent cx="1143000" cy="1847850"/>
              <wp:effectExtent l="0" t="0" r="0" b="0"/>
              <wp:wrapSquare wrapText="bothSides"/>
              <wp:docPr id="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9" cstate="print">
                        <a:extLst>
                          <a:ext uri="{28A0092B-C50C-407E-A947-70E740481C1C}">
                            <a14:useLocalDpi xmlns:a14="http://schemas.microsoft.com/office/drawing/2010/main" val="0"/>
                          </a:ext>
                        </a:extLst>
                      </a:blip>
                      <a:srcRect/>
                      <a:stretch>
                        <a:fillRect/>
                      </a:stretch>
                    </pic:blipFill>
                    <pic:spPr>
                      <a:xfrm>
                        <a:off x="0" y="0"/>
                        <a:ext cx="1143000" cy="1847850"/>
                      </a:xfrm>
                      <a:prstGeom prst="rect">
                        <a:avLst/>
                      </a:prstGeom>
                      <a:ln/>
                    </pic:spPr>
                  </pic:pic>
                </a:graphicData>
              </a:graphic>
              <wp14:sizeRelH relativeFrom="margin">
                <wp14:pctWidth>0</wp14:pctWidth>
              </wp14:sizeRelH>
              <wp14:sizeRelV relativeFrom="margin">
                <wp14:pctHeight>0</wp14:pctHeight>
              </wp14:sizeRelV>
            </wp:anchor>
          </w:drawing>
        </w:r>
      </w:ins>
      <w:r w:rsidR="0070081A" w:rsidRPr="0070081A">
        <w:rPr>
          <w:rFonts w:asciiTheme="minorHAnsi" w:hAnsiTheme="minorHAnsi"/>
        </w:rPr>
        <w:t xml:space="preserve">Some of the Duolingo users already have varying levels of </w:t>
      </w:r>
      <w:r w:rsidRPr="0070081A">
        <w:rPr>
          <w:rFonts w:asciiTheme="minorHAnsi" w:hAnsiTheme="minorHAnsi"/>
        </w:rPr>
        <w:t>fluency of</w:t>
      </w:r>
      <w:r w:rsidR="0070081A" w:rsidRPr="0070081A">
        <w:rPr>
          <w:rFonts w:asciiTheme="minorHAnsi" w:hAnsiTheme="minorHAnsi"/>
        </w:rPr>
        <w:t xml:space="preserve"> the language they are studying.  They could have a variety of reasons that they would like to use Duolingo including a refresher for their own enjoyment, or for a trip to a foreign country.  These users would already have a working knowledge of the language and should be able to quickly work through the exercises. They also have the option to test out of familiar section to quickly move onto harder sections of the course the user wants a refresher on. </w:t>
      </w:r>
    </w:p>
    <w:p w14:paraId="7AFEE28D" w14:textId="77777777" w:rsidR="00A44CDD" w:rsidRDefault="00A44CDD" w:rsidP="00807A7C">
      <w:pPr>
        <w:ind w:firstLine="360"/>
        <w:rPr>
          <w:rFonts w:asciiTheme="minorHAnsi" w:hAnsiTheme="minorHAnsi"/>
        </w:rPr>
      </w:pPr>
      <w:r w:rsidRPr="00A44CDD">
        <w:rPr>
          <w:rFonts w:asciiTheme="minorHAnsi" w:hAnsiTheme="minorHAnsi"/>
        </w:rPr>
        <w:t>Other users are learning new language(s) with little to no fluency.  Duolingo offers a wide variety of languages so users who are already fluent in one (or more) of the languages offered could find a course of study in a language that they do not know and it not related to any of the languages they know.</w:t>
      </w:r>
    </w:p>
    <w:p w14:paraId="1F462CF7" w14:textId="77777777" w:rsidR="00A44CDD" w:rsidRDefault="00A44CDD" w:rsidP="00807A7C">
      <w:pPr>
        <w:ind w:firstLine="360"/>
        <w:rPr>
          <w:rFonts w:asciiTheme="minorHAnsi" w:hAnsiTheme="minorHAnsi"/>
        </w:rPr>
      </w:pPr>
      <w:r w:rsidRPr="00A44CDD">
        <w:rPr>
          <w:rFonts w:asciiTheme="minorHAnsi" w:hAnsiTheme="minorHAnsi"/>
        </w:rPr>
        <w:t>Teachers or private tutors may use Duolingo to train their students in one or more languages in an educational environment.  Traditional students in a classroom setting are likely to have little to no knowledge in the language and might be using Duolingo as a requirement for the course or as a companion application to practice.  As the students work through the Duolingo courses, the instructor has the ability to track the student’s progress and provide help when needed.  This could be used in conjunction with a more traditional, classroom-based mode of teaching languages.</w:t>
      </w:r>
    </w:p>
    <w:p w14:paraId="6237CF61" w14:textId="77777777" w:rsidR="00B36AE1" w:rsidRPr="00B00C08" w:rsidRDefault="009A2363" w:rsidP="00807A7C">
      <w:pPr>
        <w:ind w:firstLine="360"/>
        <w:rPr>
          <w:rFonts w:asciiTheme="minorHAnsi" w:hAnsiTheme="minorHAnsi"/>
        </w:rPr>
      </w:pPr>
      <w:r w:rsidRPr="00B00C08">
        <w:rPr>
          <w:rFonts w:asciiTheme="minorHAnsi" w:hAnsiTheme="minorHAnsi"/>
        </w:rPr>
        <w:t xml:space="preserve">Duolingo also offers tests that people can take to become certified in their level of fluency in English.  Users could do this for many reasons, but most would become certified for their job or for a potential job.  Users of the English certification test center would most likely be people who do not have English as their first language, but would like to show that they are fluent. </w:t>
      </w:r>
    </w:p>
    <w:p w14:paraId="121B994D" w14:textId="77777777" w:rsidR="00A44CDD" w:rsidRPr="00A44CDD" w:rsidRDefault="00A44CDD" w:rsidP="00A44CDD">
      <w:pPr>
        <w:ind w:firstLine="360"/>
        <w:rPr>
          <w:rFonts w:asciiTheme="minorHAnsi" w:hAnsiTheme="minorHAnsi"/>
        </w:rPr>
      </w:pPr>
      <w:r w:rsidRPr="00A44CDD">
        <w:rPr>
          <w:rFonts w:asciiTheme="minorHAnsi" w:hAnsiTheme="minorHAnsi"/>
        </w:rPr>
        <w:t xml:space="preserve">Duolingo can be accessed many different ways for a variety of languages so the target audience for Duolingo’s user base is very diverse. For example, Duolingo users may range from children to senior citizens and come from many different countries, and work in a wide variety of businesses or attend a wide variety of schools.  The one thing that all of the users have in common is that they would like to improve their language skills by learning a new language or improving one they already know.  </w:t>
      </w:r>
    </w:p>
    <w:p w14:paraId="47D4E960" w14:textId="77777777" w:rsidR="00A44CDD" w:rsidRPr="00A44CDD" w:rsidRDefault="00A44CDD" w:rsidP="00A44CDD">
      <w:pPr>
        <w:ind w:firstLine="360"/>
        <w:rPr>
          <w:rFonts w:asciiTheme="minorHAnsi" w:hAnsiTheme="minorHAnsi"/>
        </w:rPr>
      </w:pPr>
      <w:r w:rsidRPr="00A44CDD">
        <w:rPr>
          <w:rFonts w:asciiTheme="minorHAnsi" w:hAnsiTheme="minorHAnsi"/>
        </w:rPr>
        <w:lastRenderedPageBreak/>
        <w:t xml:space="preserve">To successfully use the web version of Duolingo, a user would need to have basic knowledge of how to use a computer, web browser, keyboard, mouse, and microphone.  Similarly, to use the mobile app a user would have to have knowledge of how to use their mobile phone, how to install apps on the phone, how to access the app, and how to use their phone’s keyboard, touchscreen, and microphone.  </w:t>
      </w:r>
    </w:p>
    <w:p w14:paraId="4E09EFE0" w14:textId="77777777" w:rsidR="00A44CDD" w:rsidRDefault="00A44CDD" w:rsidP="00A44CDD">
      <w:pPr>
        <w:ind w:firstLine="360"/>
        <w:rPr>
          <w:rFonts w:asciiTheme="minorHAnsi" w:hAnsiTheme="minorHAnsi"/>
        </w:rPr>
      </w:pPr>
      <w:r w:rsidRPr="00A44CDD">
        <w:rPr>
          <w:rFonts w:asciiTheme="minorHAnsi" w:hAnsiTheme="minorHAnsi"/>
        </w:rPr>
        <w:t xml:space="preserve">Users of Duolingo (especially those who are doing so for personal reasons) have a desire to become fluent (or more fluent) in another language.  Their expectations of using Duolingo would be that they should have a core knowledge of the language they are studying to the point that they can read, speak, and understand the language.  </w:t>
      </w:r>
    </w:p>
    <w:p w14:paraId="6E4442B5" w14:textId="77777777" w:rsidR="00A44CDD" w:rsidRDefault="00A44CDD" w:rsidP="00A44CDD">
      <w:pPr>
        <w:rPr>
          <w:rFonts w:asciiTheme="minorHAnsi" w:hAnsiTheme="minorHAnsi"/>
        </w:rPr>
      </w:pPr>
    </w:p>
    <w:p w14:paraId="4BC00DE4" w14:textId="77777777" w:rsidR="00B36AE1" w:rsidRPr="00B00C08" w:rsidRDefault="009A2363" w:rsidP="00A44CDD">
      <w:pPr>
        <w:rPr>
          <w:rFonts w:asciiTheme="minorHAnsi" w:hAnsiTheme="minorHAnsi"/>
        </w:rPr>
      </w:pPr>
      <w:r w:rsidRPr="00B00C08">
        <w:rPr>
          <w:rFonts w:asciiTheme="minorHAnsi" w:hAnsiTheme="minorHAnsi"/>
          <w:b/>
          <w:sz w:val="28"/>
          <w:szCs w:val="28"/>
        </w:rPr>
        <w:t>Intended Outcomes</w:t>
      </w:r>
    </w:p>
    <w:p w14:paraId="21E1D2A6" w14:textId="77777777" w:rsidR="00A44CDD" w:rsidRPr="00A44CDD" w:rsidRDefault="00A44CDD" w:rsidP="00A44CDD">
      <w:pPr>
        <w:ind w:firstLine="720"/>
        <w:rPr>
          <w:rFonts w:asciiTheme="minorHAnsi" w:hAnsiTheme="minorHAnsi"/>
        </w:rPr>
      </w:pPr>
      <w:r w:rsidRPr="00A44CDD">
        <w:rPr>
          <w:rFonts w:asciiTheme="minorHAnsi" w:hAnsiTheme="minorHAnsi"/>
        </w:rPr>
        <w:t xml:space="preserve">Duolingo is a free language learning tool and a tech based platform aiming to facilitate and assist the learning progress of foreign languages. It supports primarily the curriculum and language services for the early learners. It is currently offering 11 language courses to English speakers (Latin American Spanish, French, German, Brazilian Portuguese and Italian), as well as a variety of other courses (mostly American English, but also Spanish and French) to native speakers of other languages, such as Spanish, French, German, Portuguese, Italian, and many more.   </w:t>
      </w:r>
    </w:p>
    <w:p w14:paraId="6F5AF694" w14:textId="77777777" w:rsidR="00A44CDD" w:rsidRPr="00A44CDD" w:rsidRDefault="00A44CDD" w:rsidP="00A44CDD">
      <w:pPr>
        <w:ind w:firstLine="720"/>
        <w:rPr>
          <w:rFonts w:asciiTheme="minorHAnsi" w:hAnsiTheme="minorHAnsi"/>
        </w:rPr>
      </w:pPr>
      <w:r w:rsidRPr="00A44CDD">
        <w:rPr>
          <w:rFonts w:asciiTheme="minorHAnsi" w:hAnsiTheme="minorHAnsi"/>
        </w:rPr>
        <w:t xml:space="preserve">The learning process is accompanied with visual elements and provides a number of different ways to study for new language skills such as listening, reading, speaking and writing which helps users not get bored. Also users can cover all the aspect of the language that make a balance of the learning process. By progressing sets of exercise like answering questions and completing lesson, a user can improve vocabulary and grammar as drills and exercises get progressively more complex and harder. </w:t>
      </w:r>
    </w:p>
    <w:p w14:paraId="0FB28886" w14:textId="77777777" w:rsidR="00B36AE1" w:rsidRPr="00B00C08" w:rsidRDefault="00A44CDD" w:rsidP="00A44CDD">
      <w:pPr>
        <w:ind w:firstLine="720"/>
        <w:rPr>
          <w:rFonts w:asciiTheme="minorHAnsi" w:hAnsiTheme="minorHAnsi"/>
        </w:rPr>
      </w:pPr>
      <w:commentRangeStart w:id="12"/>
      <w:r w:rsidRPr="00A44CDD">
        <w:rPr>
          <w:rFonts w:asciiTheme="minorHAnsi" w:hAnsiTheme="minorHAnsi"/>
        </w:rPr>
        <w:t xml:space="preserve">Each lesson contains 4 types </w:t>
      </w:r>
      <w:commentRangeEnd w:id="12"/>
      <w:r w:rsidR="00C87E36">
        <w:rPr>
          <w:rStyle w:val="CommentReference"/>
        </w:rPr>
        <w:commentReference w:id="12"/>
      </w:r>
      <w:r w:rsidRPr="00A44CDD">
        <w:rPr>
          <w:rFonts w:asciiTheme="minorHAnsi" w:hAnsiTheme="minorHAnsi"/>
        </w:rPr>
        <w:t xml:space="preserve">of exercises for translation, listening, matching, and speaking. The translation exercise is to translate from your native language to your target language or vice-versa. The activity for a listening exercise is to listen to a short phrase being spoken and write what is heard. In the case of a matching exercise, users are introduced to new vocabulary and need to match it with the right photo or vice-versa. The speaking exercise is an activity in which a user reads out sentences in the </w:t>
      </w:r>
      <w:r w:rsidRPr="00B00C08">
        <w:rPr>
          <w:rFonts w:asciiTheme="minorHAnsi" w:hAnsiTheme="minorHAnsi"/>
          <w:noProof/>
        </w:rPr>
        <w:drawing>
          <wp:anchor distT="0" distB="0" distL="114300" distR="114300" simplePos="0" relativeHeight="251699712" behindDoc="1" locked="0" layoutInCell="1" allowOverlap="1" wp14:anchorId="7276D0E1" wp14:editId="53382FD0">
            <wp:simplePos x="0" y="0"/>
            <wp:positionH relativeFrom="column">
              <wp:posOffset>647700</wp:posOffset>
            </wp:positionH>
            <wp:positionV relativeFrom="paragraph">
              <wp:posOffset>419735</wp:posOffset>
            </wp:positionV>
            <wp:extent cx="4384040" cy="2522220"/>
            <wp:effectExtent l="0" t="0" r="0" b="0"/>
            <wp:wrapSquare wrapText="bothSides"/>
            <wp:docPr id="27"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20">
                      <a:extLst>
                        <a:ext uri="{28A0092B-C50C-407E-A947-70E740481C1C}">
                          <a14:useLocalDpi xmlns:a14="http://schemas.microsoft.com/office/drawing/2010/main" val="0"/>
                        </a:ext>
                      </a:extLst>
                    </a:blip>
                    <a:srcRect/>
                    <a:stretch>
                      <a:fillRect/>
                    </a:stretch>
                  </pic:blipFill>
                  <pic:spPr>
                    <a:xfrm>
                      <a:off x="0" y="0"/>
                      <a:ext cx="4384040" cy="2522220"/>
                    </a:xfrm>
                    <a:prstGeom prst="rect">
                      <a:avLst/>
                    </a:prstGeom>
                    <a:ln/>
                  </pic:spPr>
                </pic:pic>
              </a:graphicData>
            </a:graphic>
          </wp:anchor>
        </w:drawing>
      </w:r>
      <w:r w:rsidRPr="00A44CDD">
        <w:rPr>
          <w:rFonts w:asciiTheme="minorHAnsi" w:hAnsiTheme="minorHAnsi"/>
        </w:rPr>
        <w:t xml:space="preserve">learning language. </w:t>
      </w:r>
    </w:p>
    <w:p w14:paraId="4F2C40CA" w14:textId="77777777" w:rsidR="00B36AE1" w:rsidRPr="00B00C08" w:rsidRDefault="009A2363">
      <w:pPr>
        <w:jc w:val="center"/>
        <w:rPr>
          <w:rFonts w:asciiTheme="minorHAnsi" w:hAnsiTheme="minorHAnsi"/>
        </w:rPr>
      </w:pPr>
      <w:r w:rsidRPr="00B00C08">
        <w:rPr>
          <w:rFonts w:asciiTheme="minorHAnsi" w:hAnsiTheme="minorHAnsi"/>
          <w:noProof/>
        </w:rPr>
        <w:lastRenderedPageBreak/>
        <w:drawing>
          <wp:inline distT="0" distB="0" distL="0" distR="0" wp14:anchorId="2D8F23F1" wp14:editId="6762A52C">
            <wp:extent cx="2760488" cy="2188435"/>
            <wp:effectExtent l="0" t="0" r="0" b="0"/>
            <wp:docPr id="29"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21"/>
                    <a:srcRect/>
                    <a:stretch>
                      <a:fillRect/>
                    </a:stretch>
                  </pic:blipFill>
                  <pic:spPr>
                    <a:xfrm>
                      <a:off x="0" y="0"/>
                      <a:ext cx="2760488" cy="2188435"/>
                    </a:xfrm>
                    <a:prstGeom prst="rect">
                      <a:avLst/>
                    </a:prstGeom>
                    <a:ln/>
                  </pic:spPr>
                </pic:pic>
              </a:graphicData>
            </a:graphic>
          </wp:inline>
        </w:drawing>
      </w:r>
    </w:p>
    <w:p w14:paraId="6FBE637D" w14:textId="77777777" w:rsidR="00A44CDD" w:rsidRPr="00A44CDD" w:rsidRDefault="00A44CDD" w:rsidP="00A44CDD">
      <w:pPr>
        <w:ind w:firstLine="720"/>
        <w:rPr>
          <w:rFonts w:asciiTheme="minorHAnsi" w:hAnsiTheme="minorHAnsi"/>
        </w:rPr>
      </w:pPr>
      <w:r w:rsidRPr="00A44CDD">
        <w:rPr>
          <w:rFonts w:asciiTheme="minorHAnsi" w:hAnsiTheme="minorHAnsi"/>
        </w:rPr>
        <w:t xml:space="preserve">Duolingo applies the concept of gamification to the program.  The strategy of a game format is to motivate users constantly to exert their effort to make progress for the learning.  It instills a definite sense of progress on mastering the foreign language when the mission in the game is accomplished. It also has a function of comparing their progress with their friends’ through a social network like Facebook. Much of the learning happens in the form of rapid-fire quizzes, which switch frequently back and forth between questions on speaking, listening, and writing. </w:t>
      </w:r>
    </w:p>
    <w:p w14:paraId="75FBB801" w14:textId="77777777" w:rsidR="00287223" w:rsidRDefault="00A44CDD" w:rsidP="00A44CDD">
      <w:pPr>
        <w:ind w:firstLine="360"/>
        <w:rPr>
          <w:rFonts w:asciiTheme="minorHAnsi" w:hAnsiTheme="minorHAnsi"/>
        </w:rPr>
      </w:pPr>
      <w:r w:rsidRPr="00A44CDD">
        <w:rPr>
          <w:rFonts w:asciiTheme="minorHAnsi" w:hAnsiTheme="minorHAnsi"/>
        </w:rPr>
        <w:t xml:space="preserve">The application program guides users for an effective way of learning new language not only by just studying, but also through consistency and repetition. One example of gamification is the point system called a streak that measures how often a user accesses and successfully completes sections of a course within Duolingo.  </w:t>
      </w:r>
    </w:p>
    <w:p w14:paraId="54CEF978" w14:textId="77777777" w:rsidR="00B36AE1" w:rsidRPr="00B00C08" w:rsidRDefault="009A2363" w:rsidP="00287223">
      <w:pPr>
        <w:rPr>
          <w:rFonts w:asciiTheme="minorHAnsi" w:hAnsiTheme="minorHAnsi"/>
        </w:rPr>
      </w:pPr>
      <w:r w:rsidRPr="00B00C08">
        <w:rPr>
          <w:rFonts w:asciiTheme="minorHAnsi" w:hAnsiTheme="minorHAnsi"/>
          <w:b/>
        </w:rPr>
        <w:t xml:space="preserve">Cognitive Objectives – Knowledge </w:t>
      </w:r>
    </w:p>
    <w:p w14:paraId="23455B38" w14:textId="77777777" w:rsidR="00B36AE1" w:rsidRPr="00B00C08" w:rsidRDefault="009A2363">
      <w:pPr>
        <w:numPr>
          <w:ilvl w:val="0"/>
          <w:numId w:val="2"/>
        </w:numPr>
        <w:ind w:hanging="360"/>
        <w:contextualSpacing/>
        <w:rPr>
          <w:rFonts w:asciiTheme="minorHAnsi" w:hAnsiTheme="minorHAnsi"/>
        </w:rPr>
      </w:pPr>
      <w:r w:rsidRPr="00B00C08">
        <w:rPr>
          <w:rFonts w:asciiTheme="minorHAnsi" w:hAnsiTheme="minorHAnsi"/>
        </w:rPr>
        <w:t>Increase the skills of listening, reading, writing and number of vocabulary</w:t>
      </w:r>
    </w:p>
    <w:p w14:paraId="36C93907" w14:textId="77777777" w:rsidR="00B36AE1" w:rsidRPr="00B00C08" w:rsidRDefault="009A2363">
      <w:pPr>
        <w:numPr>
          <w:ilvl w:val="0"/>
          <w:numId w:val="2"/>
        </w:numPr>
        <w:ind w:hanging="360"/>
        <w:contextualSpacing/>
        <w:rPr>
          <w:rFonts w:asciiTheme="minorHAnsi" w:hAnsiTheme="minorHAnsi"/>
        </w:rPr>
      </w:pPr>
      <w:r w:rsidRPr="00B00C08">
        <w:rPr>
          <w:rFonts w:asciiTheme="minorHAnsi" w:hAnsiTheme="minorHAnsi"/>
        </w:rPr>
        <w:t xml:space="preserve">Be able to understand what they listen </w:t>
      </w:r>
    </w:p>
    <w:p w14:paraId="609D9888" w14:textId="77777777" w:rsidR="00B36AE1" w:rsidRPr="00B00C08" w:rsidRDefault="009A2363">
      <w:pPr>
        <w:numPr>
          <w:ilvl w:val="0"/>
          <w:numId w:val="2"/>
        </w:numPr>
        <w:ind w:hanging="360"/>
        <w:contextualSpacing/>
        <w:rPr>
          <w:rFonts w:asciiTheme="minorHAnsi" w:hAnsiTheme="minorHAnsi"/>
        </w:rPr>
      </w:pPr>
      <w:r w:rsidRPr="00B00C08">
        <w:rPr>
          <w:rFonts w:asciiTheme="minorHAnsi" w:hAnsiTheme="minorHAnsi"/>
        </w:rPr>
        <w:t>Be able to type what they hear</w:t>
      </w:r>
    </w:p>
    <w:p w14:paraId="18F19531" w14:textId="77777777" w:rsidR="00B36AE1" w:rsidRPr="00B00C08" w:rsidRDefault="009A2363">
      <w:pPr>
        <w:numPr>
          <w:ilvl w:val="0"/>
          <w:numId w:val="2"/>
        </w:numPr>
        <w:ind w:hanging="360"/>
        <w:contextualSpacing/>
        <w:rPr>
          <w:rFonts w:asciiTheme="minorHAnsi" w:hAnsiTheme="minorHAnsi"/>
        </w:rPr>
      </w:pPr>
      <w:r w:rsidRPr="00B00C08">
        <w:rPr>
          <w:rFonts w:asciiTheme="minorHAnsi" w:hAnsiTheme="minorHAnsi"/>
        </w:rPr>
        <w:t>Be able to translate a target language</w:t>
      </w:r>
    </w:p>
    <w:p w14:paraId="06F52EFA" w14:textId="77777777" w:rsidR="00B36AE1" w:rsidRPr="00B00C08" w:rsidRDefault="009A2363">
      <w:pPr>
        <w:numPr>
          <w:ilvl w:val="0"/>
          <w:numId w:val="2"/>
        </w:numPr>
        <w:ind w:hanging="360"/>
        <w:contextualSpacing/>
        <w:rPr>
          <w:rFonts w:asciiTheme="minorHAnsi" w:hAnsiTheme="minorHAnsi"/>
        </w:rPr>
      </w:pPr>
      <w:r w:rsidRPr="00B00C08">
        <w:rPr>
          <w:rFonts w:asciiTheme="minorHAnsi" w:hAnsiTheme="minorHAnsi"/>
        </w:rPr>
        <w:t xml:space="preserve">Be able to speak with correct accent and pronunciation </w:t>
      </w:r>
    </w:p>
    <w:p w14:paraId="0717ECD0" w14:textId="77777777" w:rsidR="00B36AE1" w:rsidRPr="00B00C08" w:rsidRDefault="009A2363">
      <w:pPr>
        <w:numPr>
          <w:ilvl w:val="0"/>
          <w:numId w:val="2"/>
        </w:numPr>
        <w:ind w:hanging="360"/>
        <w:contextualSpacing/>
        <w:rPr>
          <w:rFonts w:asciiTheme="minorHAnsi" w:hAnsiTheme="minorHAnsi"/>
        </w:rPr>
      </w:pPr>
      <w:r w:rsidRPr="00B00C08">
        <w:rPr>
          <w:rFonts w:asciiTheme="minorHAnsi" w:hAnsiTheme="minorHAnsi"/>
        </w:rPr>
        <w:t xml:space="preserve">Be able to write a sentence with right grammar </w:t>
      </w:r>
    </w:p>
    <w:p w14:paraId="3BE49FAF" w14:textId="77777777" w:rsidR="00B36AE1" w:rsidRPr="00B00C08" w:rsidRDefault="009A2363">
      <w:pPr>
        <w:rPr>
          <w:rFonts w:asciiTheme="minorHAnsi" w:hAnsiTheme="minorHAnsi"/>
        </w:rPr>
      </w:pPr>
      <w:r w:rsidRPr="00B00C08">
        <w:rPr>
          <w:rFonts w:asciiTheme="minorHAnsi" w:hAnsiTheme="minorHAnsi"/>
          <w:b/>
        </w:rPr>
        <w:t xml:space="preserve">Affective Objectives- Attitude </w:t>
      </w:r>
    </w:p>
    <w:p w14:paraId="4CCED849" w14:textId="77777777" w:rsidR="00B36AE1" w:rsidRPr="00B00C08" w:rsidRDefault="009A2363">
      <w:pPr>
        <w:numPr>
          <w:ilvl w:val="0"/>
          <w:numId w:val="2"/>
        </w:numPr>
        <w:ind w:hanging="360"/>
        <w:contextualSpacing/>
        <w:rPr>
          <w:rFonts w:asciiTheme="minorHAnsi" w:hAnsiTheme="minorHAnsi"/>
        </w:rPr>
      </w:pPr>
      <w:r w:rsidRPr="00B00C08">
        <w:rPr>
          <w:rFonts w:asciiTheme="minorHAnsi" w:hAnsiTheme="minorHAnsi"/>
        </w:rPr>
        <w:t xml:space="preserve">Gain confidence with gamification factor of the program. </w:t>
      </w:r>
    </w:p>
    <w:p w14:paraId="364C4EF3" w14:textId="77777777" w:rsidR="00B36AE1" w:rsidRPr="00B00C08" w:rsidRDefault="009A2363">
      <w:pPr>
        <w:numPr>
          <w:ilvl w:val="0"/>
          <w:numId w:val="2"/>
        </w:numPr>
        <w:ind w:hanging="360"/>
        <w:contextualSpacing/>
        <w:rPr>
          <w:rFonts w:asciiTheme="minorHAnsi" w:hAnsiTheme="minorHAnsi"/>
        </w:rPr>
      </w:pPr>
      <w:r w:rsidRPr="00B00C08">
        <w:rPr>
          <w:rFonts w:asciiTheme="minorHAnsi" w:hAnsiTheme="minorHAnsi"/>
        </w:rPr>
        <w:t>Increase concentration with simple User Interface.</w:t>
      </w:r>
    </w:p>
    <w:p w14:paraId="287D7F5E" w14:textId="77777777" w:rsidR="00B36AE1" w:rsidRPr="00B00C08" w:rsidRDefault="009A2363">
      <w:pPr>
        <w:numPr>
          <w:ilvl w:val="0"/>
          <w:numId w:val="2"/>
        </w:numPr>
        <w:ind w:hanging="360"/>
        <w:contextualSpacing/>
        <w:rPr>
          <w:rFonts w:asciiTheme="minorHAnsi" w:hAnsiTheme="minorHAnsi"/>
        </w:rPr>
      </w:pPr>
      <w:r w:rsidRPr="00B00C08">
        <w:rPr>
          <w:rFonts w:asciiTheme="minorHAnsi" w:hAnsiTheme="minorHAnsi"/>
        </w:rPr>
        <w:t>Be self-motivated - motivation is a key factor in language acquisition.</w:t>
      </w:r>
    </w:p>
    <w:p w14:paraId="718C10BD" w14:textId="77777777" w:rsidR="00B36AE1" w:rsidRPr="00B00C08" w:rsidRDefault="009A2363">
      <w:pPr>
        <w:numPr>
          <w:ilvl w:val="0"/>
          <w:numId w:val="2"/>
        </w:numPr>
        <w:ind w:hanging="360"/>
        <w:contextualSpacing/>
        <w:rPr>
          <w:rFonts w:asciiTheme="minorHAnsi" w:hAnsiTheme="minorHAnsi"/>
        </w:rPr>
      </w:pPr>
      <w:r w:rsidRPr="00B00C08">
        <w:rPr>
          <w:rFonts w:asciiTheme="minorHAnsi" w:hAnsiTheme="minorHAnsi"/>
        </w:rPr>
        <w:t>Experience a self-directed, tech-based learning work</w:t>
      </w:r>
    </w:p>
    <w:p w14:paraId="256B0977" w14:textId="77777777" w:rsidR="00B36AE1" w:rsidRPr="00B00C08" w:rsidRDefault="009A2363">
      <w:pPr>
        <w:numPr>
          <w:ilvl w:val="0"/>
          <w:numId w:val="2"/>
        </w:numPr>
        <w:ind w:hanging="360"/>
        <w:contextualSpacing/>
        <w:rPr>
          <w:rFonts w:asciiTheme="minorHAnsi" w:hAnsiTheme="minorHAnsi"/>
        </w:rPr>
      </w:pPr>
      <w:r w:rsidRPr="00B00C08">
        <w:rPr>
          <w:rFonts w:asciiTheme="minorHAnsi" w:hAnsiTheme="minorHAnsi"/>
        </w:rPr>
        <w:t>Grow ability of independent study</w:t>
      </w:r>
    </w:p>
    <w:p w14:paraId="1656D5CD" w14:textId="77777777" w:rsidR="00B36AE1" w:rsidRPr="00B00C08" w:rsidRDefault="009A2363">
      <w:pPr>
        <w:rPr>
          <w:rFonts w:asciiTheme="minorHAnsi" w:hAnsiTheme="minorHAnsi"/>
        </w:rPr>
      </w:pPr>
      <w:r w:rsidRPr="00B00C08">
        <w:rPr>
          <w:rFonts w:asciiTheme="minorHAnsi" w:hAnsiTheme="minorHAnsi"/>
          <w:b/>
        </w:rPr>
        <w:t xml:space="preserve">Psychomotor Objectives – Skills  </w:t>
      </w:r>
    </w:p>
    <w:p w14:paraId="1C54DC76" w14:textId="77777777" w:rsidR="00B36AE1" w:rsidRPr="00B00C08" w:rsidRDefault="009A2363">
      <w:pPr>
        <w:numPr>
          <w:ilvl w:val="0"/>
          <w:numId w:val="2"/>
        </w:numPr>
        <w:ind w:hanging="360"/>
        <w:contextualSpacing/>
        <w:rPr>
          <w:rFonts w:asciiTheme="minorHAnsi" w:hAnsiTheme="minorHAnsi"/>
        </w:rPr>
      </w:pPr>
      <w:r w:rsidRPr="00B00C08">
        <w:rPr>
          <w:rFonts w:asciiTheme="minorHAnsi" w:hAnsiTheme="minorHAnsi"/>
        </w:rPr>
        <w:t>Be able to have relatively simple conversations with new language.</w:t>
      </w:r>
    </w:p>
    <w:p w14:paraId="7E9A5D2D" w14:textId="77777777" w:rsidR="00B36AE1" w:rsidRPr="00B00C08" w:rsidRDefault="009A2363">
      <w:pPr>
        <w:numPr>
          <w:ilvl w:val="0"/>
          <w:numId w:val="2"/>
        </w:numPr>
        <w:ind w:hanging="360"/>
        <w:contextualSpacing/>
        <w:rPr>
          <w:rFonts w:asciiTheme="minorHAnsi" w:hAnsiTheme="minorHAnsi"/>
        </w:rPr>
      </w:pPr>
      <w:r w:rsidRPr="00B00C08">
        <w:rPr>
          <w:rFonts w:asciiTheme="minorHAnsi" w:hAnsiTheme="minorHAnsi"/>
        </w:rPr>
        <w:t>Be able to create simple sentences straight away.</w:t>
      </w:r>
    </w:p>
    <w:p w14:paraId="02F57E0A" w14:textId="77777777" w:rsidR="00B36AE1" w:rsidRPr="00B00C08" w:rsidRDefault="009A2363">
      <w:pPr>
        <w:numPr>
          <w:ilvl w:val="0"/>
          <w:numId w:val="2"/>
        </w:numPr>
        <w:ind w:hanging="360"/>
        <w:contextualSpacing/>
        <w:rPr>
          <w:rFonts w:asciiTheme="minorHAnsi" w:hAnsiTheme="minorHAnsi"/>
        </w:rPr>
      </w:pPr>
      <w:r w:rsidRPr="00B00C08">
        <w:rPr>
          <w:rFonts w:asciiTheme="minorHAnsi" w:hAnsiTheme="minorHAnsi"/>
        </w:rPr>
        <w:t>Identify all correct translations of a chunk of spoken or written text</w:t>
      </w:r>
    </w:p>
    <w:p w14:paraId="1EF0EE52" w14:textId="77777777" w:rsidR="00B36AE1" w:rsidRPr="00B00C08" w:rsidRDefault="009A2363">
      <w:pPr>
        <w:numPr>
          <w:ilvl w:val="0"/>
          <w:numId w:val="2"/>
        </w:numPr>
        <w:ind w:hanging="360"/>
        <w:contextualSpacing/>
        <w:rPr>
          <w:rFonts w:asciiTheme="minorHAnsi" w:hAnsiTheme="minorHAnsi"/>
          <w:sz w:val="24"/>
          <w:szCs w:val="24"/>
        </w:rPr>
      </w:pPr>
      <w:r w:rsidRPr="00B00C08">
        <w:rPr>
          <w:rFonts w:asciiTheme="minorHAnsi" w:hAnsiTheme="minorHAnsi"/>
        </w:rPr>
        <w:t>Identify the English meaning of a vocabulary wo</w:t>
      </w:r>
      <w:r w:rsidRPr="00B00C08">
        <w:rPr>
          <w:rFonts w:asciiTheme="minorHAnsi" w:hAnsiTheme="minorHAnsi"/>
          <w:sz w:val="24"/>
          <w:szCs w:val="24"/>
        </w:rPr>
        <w:t>rd</w:t>
      </w:r>
    </w:p>
    <w:p w14:paraId="1BF38B79" w14:textId="77777777" w:rsidR="00B36AE1" w:rsidRPr="00B00C08" w:rsidRDefault="00B36AE1">
      <w:pPr>
        <w:ind w:left="720"/>
        <w:rPr>
          <w:rFonts w:asciiTheme="minorHAnsi" w:hAnsiTheme="minorHAnsi"/>
        </w:rPr>
      </w:pPr>
    </w:p>
    <w:p w14:paraId="693A569A" w14:textId="77777777" w:rsidR="00B36AE1" w:rsidRPr="00B00C08" w:rsidRDefault="009A2363">
      <w:pPr>
        <w:rPr>
          <w:rFonts w:asciiTheme="minorHAnsi" w:hAnsiTheme="minorHAnsi"/>
        </w:rPr>
      </w:pPr>
      <w:r w:rsidRPr="00B00C08">
        <w:rPr>
          <w:rFonts w:asciiTheme="minorHAnsi" w:hAnsiTheme="minorHAnsi"/>
          <w:b/>
          <w:sz w:val="28"/>
          <w:szCs w:val="28"/>
        </w:rPr>
        <w:lastRenderedPageBreak/>
        <w:t>Preliminary evaluation</w:t>
      </w:r>
      <w:r w:rsidRPr="00B00C08">
        <w:rPr>
          <w:rFonts w:asciiTheme="minorHAnsi" w:hAnsiTheme="minorHAnsi"/>
          <w:sz w:val="28"/>
          <w:szCs w:val="28"/>
        </w:rPr>
        <w:t xml:space="preserve"> </w:t>
      </w:r>
    </w:p>
    <w:p w14:paraId="7E19543E" w14:textId="77777777" w:rsidR="00B36AE1" w:rsidRPr="00B00C08" w:rsidRDefault="009A2363">
      <w:pPr>
        <w:rPr>
          <w:rFonts w:asciiTheme="minorHAnsi" w:hAnsiTheme="minorHAnsi"/>
        </w:rPr>
      </w:pPr>
      <w:r w:rsidRPr="00B00C08">
        <w:rPr>
          <w:rFonts w:asciiTheme="minorHAnsi" w:hAnsiTheme="minorHAnsi"/>
          <w:b/>
        </w:rPr>
        <w:t>Appropriateness of the materials to the task and audience</w:t>
      </w:r>
    </w:p>
    <w:p w14:paraId="2CC1C9DB" w14:textId="77777777" w:rsidR="00287223" w:rsidRPr="00287223" w:rsidRDefault="00287223" w:rsidP="00287223">
      <w:pPr>
        <w:ind w:firstLine="720"/>
        <w:rPr>
          <w:rFonts w:asciiTheme="minorHAnsi" w:eastAsia="Arial" w:hAnsiTheme="minorHAnsi" w:cs="Arial"/>
        </w:rPr>
      </w:pPr>
      <w:r w:rsidRPr="00287223">
        <w:rPr>
          <w:rFonts w:asciiTheme="minorHAnsi" w:eastAsia="Arial" w:hAnsiTheme="minorHAnsi" w:cs="Arial"/>
        </w:rPr>
        <w:t>Learning a new language can be very difficult.  The traditional, classroom-based approach can be very intimidating to a new learner.  That approach usually starts with learning simple noun/verb combinations such as conjugating the verb to be (I am, he is, we are, etc.) and builds from there to alphabets, numbers, and simple phrases.  Duolingo changes the approach to begin with simple matching exercises and repetition of simple words such as man, woman, boy, etc., going between the user’s native language and the language being learned.</w:t>
      </w:r>
    </w:p>
    <w:p w14:paraId="2169AFCD" w14:textId="77777777" w:rsidR="00287223" w:rsidRPr="00287223" w:rsidRDefault="00287223" w:rsidP="00287223">
      <w:pPr>
        <w:ind w:firstLine="720"/>
        <w:rPr>
          <w:rFonts w:asciiTheme="minorHAnsi" w:eastAsia="Arial" w:hAnsiTheme="minorHAnsi" w:cs="Arial"/>
        </w:rPr>
      </w:pPr>
      <w:r w:rsidRPr="00287223">
        <w:rPr>
          <w:rFonts w:asciiTheme="minorHAnsi" w:eastAsia="Arial" w:hAnsiTheme="minorHAnsi" w:cs="Arial"/>
        </w:rPr>
        <w:t xml:space="preserve">Duolingo puts new language programs through a stringent user testing process. In phase one, volunteer contributors decide on preferred words and topics for the program. Then the program is released into beta for testing. In the beta testing phase, actual users are given the opportunity to try out the program. It has been noted that sometimes users try to prematurely reverse engineer the program to attempt to learn the other language. This happened in the Korean for English </w:t>
      </w:r>
      <w:r w:rsidR="00D52F7F" w:rsidRPr="00287223">
        <w:rPr>
          <w:rFonts w:asciiTheme="minorHAnsi" w:eastAsia="Arial" w:hAnsiTheme="minorHAnsi" w:cs="Arial"/>
        </w:rPr>
        <w:t>speaker’s</w:t>
      </w:r>
      <w:r w:rsidRPr="00287223">
        <w:rPr>
          <w:rFonts w:asciiTheme="minorHAnsi" w:eastAsia="Arial" w:hAnsiTheme="minorHAnsi" w:cs="Arial"/>
        </w:rPr>
        <w:t xml:space="preserve"> beta testing. English speakers who wanted to learn Korean got frustrated waiting for the app to be released and attempted to use the English for Korean Speakers program to learn Korean. The results set the beta testing back by months. </w:t>
      </w:r>
    </w:p>
    <w:p w14:paraId="6E8A0BC2" w14:textId="77777777" w:rsidR="00B36AE1" w:rsidRPr="00B00C08" w:rsidRDefault="00287223" w:rsidP="00287223">
      <w:pPr>
        <w:ind w:firstLine="720"/>
        <w:rPr>
          <w:rFonts w:asciiTheme="minorHAnsi" w:hAnsiTheme="minorHAnsi"/>
        </w:rPr>
      </w:pPr>
      <w:r w:rsidRPr="00287223">
        <w:rPr>
          <w:rFonts w:asciiTheme="minorHAnsi" w:eastAsia="Arial" w:hAnsiTheme="minorHAnsi" w:cs="Arial"/>
        </w:rPr>
        <w:t xml:space="preserve">Why? Duolingo requires a certain amount of successful course completions and a minimum count of completed courses without sections being flagged for inaccuracy. This was noted frequently in the commentary of Duolingo’s discussion boards, as moderators begged users to only accurately flag items and for English speakers to please wait for their own application because the English for Korean Speakers needed to be released first and Korean for English Speakers was meant to follow up after Phase 3 of English for Korean Speakers. In phase 3 the course within the application graduates and is </w:t>
      </w:r>
      <w:r w:rsidRPr="00287223">
        <w:rPr>
          <w:rFonts w:asciiTheme="minorHAnsi" w:eastAsia="Arial" w:hAnsiTheme="minorHAnsi" w:cs="Arial"/>
        </w:rPr>
        <w:lastRenderedPageBreak/>
        <w:t xml:space="preserve">released for all users. </w:t>
      </w:r>
      <w:r w:rsidR="009A2363" w:rsidRPr="00B00C08">
        <w:rPr>
          <w:rFonts w:asciiTheme="minorHAnsi" w:hAnsiTheme="minorHAnsi"/>
          <w:noProof/>
        </w:rPr>
        <w:drawing>
          <wp:inline distT="114300" distB="114300" distL="114300" distR="114300" wp14:anchorId="4E6773E8" wp14:editId="71D66CD6">
            <wp:extent cx="5943600" cy="3911600"/>
            <wp:effectExtent l="0" t="0" r="0" b="0"/>
            <wp:docPr id="2" name="image35.png" descr="Screen Shot 2016-03-04 at 8.23.12 PM.png"/>
            <wp:cNvGraphicFramePr/>
            <a:graphic xmlns:a="http://schemas.openxmlformats.org/drawingml/2006/main">
              <a:graphicData uri="http://schemas.openxmlformats.org/drawingml/2006/picture">
                <pic:pic xmlns:pic="http://schemas.openxmlformats.org/drawingml/2006/picture">
                  <pic:nvPicPr>
                    <pic:cNvPr id="0" name="image35.png" descr="Screen Shot 2016-03-04 at 8.23.12 PM.png"/>
                    <pic:cNvPicPr preferRelativeResize="0"/>
                  </pic:nvPicPr>
                  <pic:blipFill>
                    <a:blip r:embed="rId22"/>
                    <a:srcRect/>
                    <a:stretch>
                      <a:fillRect/>
                    </a:stretch>
                  </pic:blipFill>
                  <pic:spPr>
                    <a:xfrm>
                      <a:off x="0" y="0"/>
                      <a:ext cx="5943600" cy="3911600"/>
                    </a:xfrm>
                    <a:prstGeom prst="rect">
                      <a:avLst/>
                    </a:prstGeom>
                    <a:ln/>
                  </pic:spPr>
                </pic:pic>
              </a:graphicData>
            </a:graphic>
          </wp:inline>
        </w:drawing>
      </w:r>
    </w:p>
    <w:p w14:paraId="40F20BD6" w14:textId="77777777" w:rsidR="00B36AE1" w:rsidRPr="00B00C08" w:rsidRDefault="00B36AE1">
      <w:pPr>
        <w:rPr>
          <w:rFonts w:asciiTheme="minorHAnsi" w:hAnsiTheme="minorHAnsi"/>
        </w:rPr>
      </w:pPr>
    </w:p>
    <w:p w14:paraId="20BCDC0C" w14:textId="77777777" w:rsidR="00B36AE1" w:rsidRPr="00B00C08" w:rsidRDefault="009A2363">
      <w:pPr>
        <w:rPr>
          <w:rFonts w:asciiTheme="minorHAnsi" w:hAnsiTheme="minorHAnsi"/>
        </w:rPr>
      </w:pPr>
      <w:r w:rsidRPr="00B00C08">
        <w:rPr>
          <w:rFonts w:asciiTheme="minorHAnsi" w:hAnsiTheme="minorHAnsi"/>
          <w:b/>
        </w:rPr>
        <w:t>Ease of use</w:t>
      </w:r>
    </w:p>
    <w:p w14:paraId="085280E5" w14:textId="77777777" w:rsidR="0067358A" w:rsidRPr="00B00C08" w:rsidRDefault="00287223" w:rsidP="00287223">
      <w:pPr>
        <w:ind w:firstLine="720"/>
        <w:rPr>
          <w:rFonts w:asciiTheme="minorHAnsi" w:hAnsiTheme="minorHAnsi"/>
          <w:b/>
        </w:rPr>
      </w:pPr>
      <w:commentRangeStart w:id="13"/>
      <w:r w:rsidRPr="00287223">
        <w:rPr>
          <w:rFonts w:asciiTheme="minorHAnsi" w:hAnsiTheme="minorHAnsi"/>
        </w:rPr>
        <w:t>Duolingo has gone through stringent user testing for ease of use</w:t>
      </w:r>
      <w:commentRangeEnd w:id="13"/>
      <w:r w:rsidR="00C87E36">
        <w:rPr>
          <w:rStyle w:val="CommentReference"/>
        </w:rPr>
        <w:commentReference w:id="13"/>
      </w:r>
      <w:r w:rsidRPr="00287223">
        <w:rPr>
          <w:rFonts w:asciiTheme="minorHAnsi" w:hAnsiTheme="minorHAnsi"/>
        </w:rPr>
        <w:t>, a game-like interface, and quality assurance for language accuracy. Users are also consistently encouraged to provide feedback within the application and online within the discussion boards.</w:t>
      </w:r>
    </w:p>
    <w:p w14:paraId="60277E12" w14:textId="77777777" w:rsidR="0067358A" w:rsidRPr="00B00C08" w:rsidRDefault="0067358A">
      <w:pPr>
        <w:rPr>
          <w:rFonts w:asciiTheme="minorHAnsi" w:hAnsiTheme="minorHAnsi"/>
          <w:b/>
        </w:rPr>
      </w:pPr>
    </w:p>
    <w:p w14:paraId="661C712C" w14:textId="77777777" w:rsidR="0067358A" w:rsidRPr="00B00C08" w:rsidRDefault="0067358A">
      <w:pPr>
        <w:rPr>
          <w:rFonts w:asciiTheme="minorHAnsi" w:hAnsiTheme="minorHAnsi"/>
          <w:b/>
        </w:rPr>
      </w:pPr>
    </w:p>
    <w:p w14:paraId="6C2E8FC1" w14:textId="77777777" w:rsidR="0067358A" w:rsidRPr="00B00C08" w:rsidRDefault="0067358A">
      <w:pPr>
        <w:rPr>
          <w:rFonts w:asciiTheme="minorHAnsi" w:hAnsiTheme="minorHAnsi"/>
          <w:b/>
        </w:rPr>
      </w:pPr>
    </w:p>
    <w:p w14:paraId="514DD919" w14:textId="77777777" w:rsidR="0067358A" w:rsidRPr="00B00C08" w:rsidRDefault="0067358A">
      <w:pPr>
        <w:rPr>
          <w:rFonts w:asciiTheme="minorHAnsi" w:hAnsiTheme="minorHAnsi"/>
          <w:b/>
        </w:rPr>
      </w:pPr>
    </w:p>
    <w:p w14:paraId="328E62D5" w14:textId="77777777" w:rsidR="0067358A" w:rsidRPr="00B00C08" w:rsidRDefault="0067358A">
      <w:pPr>
        <w:rPr>
          <w:rFonts w:asciiTheme="minorHAnsi" w:hAnsiTheme="minorHAnsi"/>
          <w:b/>
        </w:rPr>
      </w:pPr>
    </w:p>
    <w:p w14:paraId="1B725B8D" w14:textId="77777777" w:rsidR="0067358A" w:rsidRPr="00B00C08" w:rsidRDefault="0067358A">
      <w:pPr>
        <w:rPr>
          <w:rFonts w:asciiTheme="minorHAnsi" w:hAnsiTheme="minorHAnsi"/>
          <w:b/>
        </w:rPr>
      </w:pPr>
    </w:p>
    <w:p w14:paraId="0D2EDF5B" w14:textId="77777777" w:rsidR="0067358A" w:rsidRPr="00B00C08" w:rsidRDefault="0067358A">
      <w:pPr>
        <w:rPr>
          <w:rFonts w:asciiTheme="minorHAnsi" w:hAnsiTheme="minorHAnsi"/>
          <w:b/>
        </w:rPr>
      </w:pPr>
    </w:p>
    <w:p w14:paraId="5A3B6333" w14:textId="77777777" w:rsidR="0067358A" w:rsidRPr="00B00C08" w:rsidRDefault="0067358A">
      <w:pPr>
        <w:rPr>
          <w:rFonts w:asciiTheme="minorHAnsi" w:hAnsiTheme="minorHAnsi"/>
          <w:b/>
        </w:rPr>
      </w:pPr>
    </w:p>
    <w:p w14:paraId="33597DC2" w14:textId="77777777" w:rsidR="0067358A" w:rsidRPr="00B00C08" w:rsidRDefault="0067358A">
      <w:pPr>
        <w:rPr>
          <w:rFonts w:asciiTheme="minorHAnsi" w:hAnsiTheme="minorHAnsi"/>
          <w:b/>
        </w:rPr>
      </w:pPr>
    </w:p>
    <w:p w14:paraId="0B3A5A57" w14:textId="77777777" w:rsidR="00B36AE1" w:rsidRPr="00B00C08" w:rsidRDefault="0067358A">
      <w:pPr>
        <w:rPr>
          <w:rFonts w:asciiTheme="minorHAnsi" w:hAnsiTheme="minorHAnsi"/>
        </w:rPr>
      </w:pPr>
      <w:r w:rsidRPr="00B00C08">
        <w:rPr>
          <w:rFonts w:asciiTheme="minorHAnsi" w:hAnsiTheme="minorHAnsi"/>
          <w:noProof/>
        </w:rPr>
        <w:lastRenderedPageBreak/>
        <w:drawing>
          <wp:anchor distT="114300" distB="114300" distL="114300" distR="114300" simplePos="0" relativeHeight="251671040" behindDoc="1" locked="0" layoutInCell="0" hidden="0" allowOverlap="0" wp14:anchorId="4A1A3A9D" wp14:editId="6B477006">
            <wp:simplePos x="0" y="0"/>
            <wp:positionH relativeFrom="margin">
              <wp:posOffset>4610100</wp:posOffset>
            </wp:positionH>
            <wp:positionV relativeFrom="paragraph">
              <wp:posOffset>-66040</wp:posOffset>
            </wp:positionV>
            <wp:extent cx="1468755" cy="2276475"/>
            <wp:effectExtent l="0" t="0" r="0" b="9525"/>
            <wp:wrapThrough wrapText="bothSides">
              <wp:wrapPolygon edited="0">
                <wp:start x="0" y="0"/>
                <wp:lineTo x="0" y="21510"/>
                <wp:lineTo x="21292" y="21510"/>
                <wp:lineTo x="21292" y="0"/>
                <wp:lineTo x="0" y="0"/>
              </wp:wrapPolygon>
            </wp:wrapThrough>
            <wp:docPr id="3" name="image36.png" descr="image20 (1).png"/>
            <wp:cNvGraphicFramePr/>
            <a:graphic xmlns:a="http://schemas.openxmlformats.org/drawingml/2006/main">
              <a:graphicData uri="http://schemas.openxmlformats.org/drawingml/2006/picture">
                <pic:pic xmlns:pic="http://schemas.openxmlformats.org/drawingml/2006/picture">
                  <pic:nvPicPr>
                    <pic:cNvPr id="0" name="image36.png" descr="image20 (1).png"/>
                    <pic:cNvPicPr preferRelativeResize="0"/>
                  </pic:nvPicPr>
                  <pic:blipFill>
                    <a:blip r:embed="rId23"/>
                    <a:srcRect/>
                    <a:stretch>
                      <a:fillRect/>
                    </a:stretch>
                  </pic:blipFill>
                  <pic:spPr>
                    <a:xfrm>
                      <a:off x="0" y="0"/>
                      <a:ext cx="1468755" cy="2276475"/>
                    </a:xfrm>
                    <a:prstGeom prst="rect">
                      <a:avLst/>
                    </a:prstGeom>
                    <a:ln/>
                  </pic:spPr>
                </pic:pic>
              </a:graphicData>
            </a:graphic>
            <wp14:sizeRelH relativeFrom="margin">
              <wp14:pctWidth>0</wp14:pctWidth>
            </wp14:sizeRelH>
            <wp14:sizeRelV relativeFrom="margin">
              <wp14:pctHeight>0</wp14:pctHeight>
            </wp14:sizeRelV>
          </wp:anchor>
        </w:drawing>
      </w:r>
      <w:r w:rsidRPr="00B00C08">
        <w:rPr>
          <w:rFonts w:asciiTheme="minorHAnsi" w:hAnsiTheme="minorHAnsi"/>
          <w:noProof/>
        </w:rPr>
        <w:drawing>
          <wp:anchor distT="0" distB="0" distL="114300" distR="114300" simplePos="0" relativeHeight="251684352" behindDoc="0" locked="0" layoutInCell="0" hidden="0" allowOverlap="0" wp14:anchorId="2EA191F6" wp14:editId="076966E8">
            <wp:simplePos x="0" y="0"/>
            <wp:positionH relativeFrom="margin">
              <wp:posOffset>-113665</wp:posOffset>
            </wp:positionH>
            <wp:positionV relativeFrom="paragraph">
              <wp:posOffset>295275</wp:posOffset>
            </wp:positionV>
            <wp:extent cx="885825" cy="831850"/>
            <wp:effectExtent l="0" t="0" r="0" b="0"/>
            <wp:wrapSquare wrapText="bothSides" distT="0" distB="0" distL="114300" distR="114300"/>
            <wp:docPr id="15"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24"/>
                    <a:srcRect/>
                    <a:stretch>
                      <a:fillRect/>
                    </a:stretch>
                  </pic:blipFill>
                  <pic:spPr>
                    <a:xfrm>
                      <a:off x="0" y="0"/>
                      <a:ext cx="885825" cy="831850"/>
                    </a:xfrm>
                    <a:prstGeom prst="rect">
                      <a:avLst/>
                    </a:prstGeom>
                    <a:ln/>
                  </pic:spPr>
                </pic:pic>
              </a:graphicData>
            </a:graphic>
          </wp:anchor>
        </w:drawing>
      </w:r>
      <w:r w:rsidR="009A2363" w:rsidRPr="00B00C08">
        <w:rPr>
          <w:rFonts w:asciiTheme="minorHAnsi" w:hAnsiTheme="minorHAnsi"/>
          <w:b/>
        </w:rPr>
        <w:t>Visual Design/Appeal</w:t>
      </w:r>
    </w:p>
    <w:p w14:paraId="58A86D6E" w14:textId="77777777" w:rsidR="0067358A" w:rsidRPr="00B00C08" w:rsidRDefault="009A2363">
      <w:pPr>
        <w:rPr>
          <w:rFonts w:asciiTheme="minorHAnsi" w:hAnsiTheme="minorHAnsi"/>
        </w:rPr>
      </w:pPr>
      <w:r w:rsidRPr="00B00C08">
        <w:rPr>
          <w:rFonts w:asciiTheme="minorHAnsi" w:hAnsiTheme="minorHAnsi"/>
        </w:rPr>
        <w:t xml:space="preserve">The visual design is very child-like but the adorable owl figure is a brand icon within the Duolingo application. </w:t>
      </w:r>
    </w:p>
    <w:p w14:paraId="507B0D25" w14:textId="77777777" w:rsidR="00B36AE1" w:rsidRPr="00B00C08" w:rsidRDefault="009A2363">
      <w:pPr>
        <w:rPr>
          <w:rFonts w:asciiTheme="minorHAnsi" w:hAnsiTheme="minorHAnsi"/>
        </w:rPr>
      </w:pPr>
      <w:r w:rsidRPr="00B00C08">
        <w:rPr>
          <w:rFonts w:asciiTheme="minorHAnsi" w:hAnsiTheme="minorHAnsi"/>
        </w:rPr>
        <w:t>The application uses gamification aspects that are becoming more and more common within websites, alternate reality gaming, pervasi</w:t>
      </w:r>
      <w:r w:rsidR="0067358A" w:rsidRPr="00B00C08">
        <w:rPr>
          <w:rFonts w:asciiTheme="minorHAnsi" w:hAnsiTheme="minorHAnsi"/>
        </w:rPr>
        <w:t>ve games, daily life</w:t>
      </w:r>
      <w:r w:rsidRPr="00B00C08">
        <w:rPr>
          <w:rFonts w:asciiTheme="minorHAnsi" w:hAnsiTheme="minorHAnsi"/>
        </w:rPr>
        <w:t xml:space="preserve"> (Szulborski, 2005), and mobile applications. In Duolingo, Duo the owl, can be dressed up by visiting the application’s shop section. Here, users can also “purchase” more courses or skills to learn. These items may be purchased using a version of currency specific to Duolingo called Lingots. Lingots may be earned by completing courses within Duolingo or practicing and honing skills. </w:t>
      </w:r>
    </w:p>
    <w:p w14:paraId="1BB42BC5" w14:textId="77777777" w:rsidR="00B36AE1" w:rsidRPr="00B00C08" w:rsidRDefault="00807A7C" w:rsidP="00807A7C">
      <w:pPr>
        <w:ind w:firstLine="720"/>
        <w:rPr>
          <w:rFonts w:asciiTheme="minorHAnsi" w:hAnsiTheme="minorHAnsi"/>
        </w:rPr>
      </w:pPr>
      <w:r w:rsidRPr="00B00C08">
        <w:rPr>
          <w:rFonts w:asciiTheme="minorHAnsi" w:hAnsiTheme="minorHAnsi"/>
          <w:noProof/>
        </w:rPr>
        <w:drawing>
          <wp:anchor distT="0" distB="0" distL="114300" distR="114300" simplePos="0" relativeHeight="251691520" behindDoc="0" locked="0" layoutInCell="0" hidden="0" allowOverlap="0" wp14:anchorId="719D9244" wp14:editId="45013F8D">
            <wp:simplePos x="0" y="0"/>
            <wp:positionH relativeFrom="margin">
              <wp:posOffset>4629150</wp:posOffset>
            </wp:positionH>
            <wp:positionV relativeFrom="paragraph">
              <wp:posOffset>119380</wp:posOffset>
            </wp:positionV>
            <wp:extent cx="1445260" cy="2705100"/>
            <wp:effectExtent l="0" t="0" r="2540" b="0"/>
            <wp:wrapSquare wrapText="bothSides" distT="0" distB="0" distL="114300" distR="114300"/>
            <wp:docPr id="1" name="image02.png" descr="C:\Users\nst10\Downloads\image19.png"/>
            <wp:cNvGraphicFramePr/>
            <a:graphic xmlns:a="http://schemas.openxmlformats.org/drawingml/2006/main">
              <a:graphicData uri="http://schemas.openxmlformats.org/drawingml/2006/picture">
                <pic:pic xmlns:pic="http://schemas.openxmlformats.org/drawingml/2006/picture">
                  <pic:nvPicPr>
                    <pic:cNvPr id="0" name="image02.png" descr="C:\Users\nst10\Downloads\image19.png"/>
                    <pic:cNvPicPr preferRelativeResize="0"/>
                  </pic:nvPicPr>
                  <pic:blipFill>
                    <a:blip r:embed="rId11"/>
                    <a:srcRect/>
                    <a:stretch>
                      <a:fillRect/>
                    </a:stretch>
                  </pic:blipFill>
                  <pic:spPr>
                    <a:xfrm>
                      <a:off x="0" y="0"/>
                      <a:ext cx="1445260" cy="2705100"/>
                    </a:xfrm>
                    <a:prstGeom prst="rect">
                      <a:avLst/>
                    </a:prstGeom>
                    <a:ln/>
                  </pic:spPr>
                </pic:pic>
              </a:graphicData>
            </a:graphic>
            <wp14:sizeRelH relativeFrom="margin">
              <wp14:pctWidth>0</wp14:pctWidth>
            </wp14:sizeRelH>
            <wp14:sizeRelV relativeFrom="margin">
              <wp14:pctHeight>0</wp14:pctHeight>
            </wp14:sizeRelV>
          </wp:anchor>
        </w:drawing>
      </w:r>
      <w:r w:rsidR="009A2363" w:rsidRPr="00B00C08">
        <w:rPr>
          <w:rFonts w:asciiTheme="minorHAnsi" w:hAnsiTheme="minorHAnsi"/>
        </w:rPr>
        <w:t xml:space="preserve">Other items within the shop include freezing your skill level.  This is a useful item to purchase because you lose experience bars after going a day without using the app. You may also earn extra Lingots by betting on yourself or against the application. The bet is whether or not you can/will consistently login and practice based on your goals for a minimum number of days. </w:t>
      </w:r>
    </w:p>
    <w:p w14:paraId="69FFEA8C" w14:textId="77777777" w:rsidR="00B36AE1" w:rsidRPr="00B00C08" w:rsidRDefault="009A2363" w:rsidP="00807A7C">
      <w:pPr>
        <w:ind w:firstLine="720"/>
        <w:rPr>
          <w:rFonts w:asciiTheme="minorHAnsi" w:hAnsiTheme="minorHAnsi"/>
        </w:rPr>
      </w:pPr>
      <w:r w:rsidRPr="00B00C08">
        <w:rPr>
          <w:rFonts w:asciiTheme="minorHAnsi" w:hAnsiTheme="minorHAnsi"/>
        </w:rPr>
        <w:t xml:space="preserve">Duo will send you reminders to login and practice, but if you ignore him for over a week he will send you I message saying he misses you but doesn’t want to bug you too much and is going to stop sending reminders for a while since those reminders are clearly not encouraging you to practice. </w:t>
      </w:r>
    </w:p>
    <w:p w14:paraId="19D5EFBA" w14:textId="77777777" w:rsidR="00807A7C" w:rsidRPr="00B00C08" w:rsidRDefault="00807A7C">
      <w:pPr>
        <w:rPr>
          <w:rFonts w:asciiTheme="minorHAnsi" w:hAnsiTheme="minorHAnsi"/>
        </w:rPr>
      </w:pPr>
      <w:ins w:id="14" w:author="Desarae Veit" w:date="2016-03-05T11:04:00Z">
        <w:r w:rsidRPr="00B00C08">
          <w:rPr>
            <w:rFonts w:asciiTheme="minorHAnsi" w:hAnsiTheme="minorHAnsi"/>
            <w:noProof/>
            <w:rPrChange w:id="15" w:author="Unknown">
              <w:rPr>
                <w:noProof/>
              </w:rPr>
            </w:rPrChange>
          </w:rPr>
          <w:drawing>
            <wp:anchor distT="0" distB="0" distL="114300" distR="114300" simplePos="0" relativeHeight="251694592" behindDoc="0" locked="0" layoutInCell="1" allowOverlap="1" wp14:anchorId="5BEFE002" wp14:editId="1C719A20">
              <wp:simplePos x="0" y="0"/>
              <wp:positionH relativeFrom="column">
                <wp:posOffset>28575</wp:posOffset>
              </wp:positionH>
              <wp:positionV relativeFrom="paragraph">
                <wp:posOffset>12065</wp:posOffset>
              </wp:positionV>
              <wp:extent cx="3390900" cy="1228725"/>
              <wp:effectExtent l="0" t="0" r="0" b="9525"/>
              <wp:wrapSquare wrapText="bothSides"/>
              <wp:docPr id="4" name="image37.png" descr="Screen Shot 2016-03-04 at 9.00.17 PM.png"/>
              <wp:cNvGraphicFramePr/>
              <a:graphic xmlns:a="http://schemas.openxmlformats.org/drawingml/2006/main">
                <a:graphicData uri="http://schemas.openxmlformats.org/drawingml/2006/picture">
                  <pic:pic xmlns:pic="http://schemas.openxmlformats.org/drawingml/2006/picture">
                    <pic:nvPicPr>
                      <pic:cNvPr id="0" name="image37.png" descr="Screen Shot 2016-03-04 at 9.00.17 PM.png"/>
                      <pic:cNvPicPr preferRelativeResize="0"/>
                    </pic:nvPicPr>
                    <pic:blipFill>
                      <a:blip r:embed="rId25" cstate="print">
                        <a:extLst>
                          <a:ext uri="{28A0092B-C50C-407E-A947-70E740481C1C}">
                            <a14:useLocalDpi xmlns:a14="http://schemas.microsoft.com/office/drawing/2010/main" val="0"/>
                          </a:ext>
                        </a:extLst>
                      </a:blip>
                      <a:srcRect/>
                      <a:stretch>
                        <a:fillRect/>
                      </a:stretch>
                    </pic:blipFill>
                    <pic:spPr>
                      <a:xfrm>
                        <a:off x="0" y="0"/>
                        <a:ext cx="3390900" cy="1228725"/>
                      </a:xfrm>
                      <a:prstGeom prst="rect">
                        <a:avLst/>
                      </a:prstGeom>
                      <a:ln/>
                    </pic:spPr>
                  </pic:pic>
                </a:graphicData>
              </a:graphic>
            </wp:anchor>
          </w:drawing>
        </w:r>
      </w:ins>
    </w:p>
    <w:p w14:paraId="3F5A7781" w14:textId="77777777" w:rsidR="00807A7C" w:rsidRPr="00B00C08" w:rsidRDefault="00807A7C">
      <w:pPr>
        <w:rPr>
          <w:rFonts w:asciiTheme="minorHAnsi" w:hAnsiTheme="minorHAnsi"/>
        </w:rPr>
      </w:pPr>
    </w:p>
    <w:p w14:paraId="0CA76DE7" w14:textId="77777777" w:rsidR="00807A7C" w:rsidRPr="00B00C08" w:rsidRDefault="00807A7C">
      <w:pPr>
        <w:rPr>
          <w:rFonts w:asciiTheme="minorHAnsi" w:hAnsiTheme="minorHAnsi"/>
        </w:rPr>
      </w:pPr>
    </w:p>
    <w:p w14:paraId="0E2FE8D3" w14:textId="77777777" w:rsidR="00807A7C" w:rsidRPr="00B00C08" w:rsidRDefault="00807A7C">
      <w:pPr>
        <w:rPr>
          <w:rFonts w:asciiTheme="minorHAnsi" w:hAnsiTheme="minorHAnsi"/>
        </w:rPr>
      </w:pPr>
    </w:p>
    <w:p w14:paraId="5F039914" w14:textId="77777777" w:rsidR="00807A7C" w:rsidRPr="00B00C08" w:rsidRDefault="00807A7C">
      <w:pPr>
        <w:rPr>
          <w:rFonts w:asciiTheme="minorHAnsi" w:hAnsiTheme="minorHAnsi"/>
        </w:rPr>
      </w:pPr>
    </w:p>
    <w:p w14:paraId="28147779" w14:textId="77777777" w:rsidR="00B36AE1" w:rsidRPr="00B00C08" w:rsidRDefault="009A2363" w:rsidP="00807A7C">
      <w:pPr>
        <w:ind w:firstLine="720"/>
        <w:rPr>
          <w:rFonts w:asciiTheme="minorHAnsi" w:hAnsiTheme="minorHAnsi"/>
        </w:rPr>
      </w:pPr>
      <w:r w:rsidRPr="00B00C08">
        <w:rPr>
          <w:rFonts w:asciiTheme="minorHAnsi" w:hAnsiTheme="minorHAnsi"/>
        </w:rPr>
        <w:t>The game aspect of Duolingo continues by offering the user daily streaks, the ability to challenge friends, progress sharing with teachers and friends, and a visual award bar of your experience points for every languag</w:t>
      </w:r>
      <w:r w:rsidR="00807A7C" w:rsidRPr="00B00C08">
        <w:rPr>
          <w:rFonts w:asciiTheme="minorHAnsi" w:hAnsiTheme="minorHAnsi"/>
        </w:rPr>
        <w:t xml:space="preserve">e you are currently learning. </w:t>
      </w:r>
      <w:r w:rsidR="00807A7C" w:rsidRPr="00B00C08">
        <w:rPr>
          <w:rFonts w:asciiTheme="minorHAnsi" w:hAnsiTheme="minorHAnsi"/>
        </w:rPr>
        <w:br/>
      </w:r>
    </w:p>
    <w:p w14:paraId="34382351" w14:textId="77777777" w:rsidR="00B36AE1" w:rsidRPr="00B00C08" w:rsidRDefault="00B36AE1">
      <w:pPr>
        <w:rPr>
          <w:rFonts w:asciiTheme="minorHAnsi" w:hAnsiTheme="minorHAnsi"/>
        </w:rPr>
      </w:pPr>
    </w:p>
    <w:p w14:paraId="68AFA367" w14:textId="77777777" w:rsidR="00807A7C" w:rsidRPr="00B00C08" w:rsidRDefault="00807A7C">
      <w:pPr>
        <w:rPr>
          <w:rFonts w:asciiTheme="minorHAnsi" w:hAnsiTheme="minorHAnsi"/>
          <w:b/>
        </w:rPr>
      </w:pPr>
    </w:p>
    <w:p w14:paraId="351CA379" w14:textId="77777777" w:rsidR="00807A7C" w:rsidRPr="00B00C08" w:rsidRDefault="00807A7C">
      <w:pPr>
        <w:rPr>
          <w:rFonts w:asciiTheme="minorHAnsi" w:hAnsiTheme="minorHAnsi"/>
          <w:b/>
        </w:rPr>
      </w:pPr>
    </w:p>
    <w:p w14:paraId="26B838DE" w14:textId="77777777" w:rsidR="00807A7C" w:rsidRPr="00B00C08" w:rsidRDefault="00807A7C">
      <w:pPr>
        <w:rPr>
          <w:rFonts w:asciiTheme="minorHAnsi" w:hAnsiTheme="minorHAnsi"/>
          <w:b/>
        </w:rPr>
      </w:pPr>
    </w:p>
    <w:p w14:paraId="046A634F" w14:textId="77777777" w:rsidR="00807A7C" w:rsidRPr="00B00C08" w:rsidRDefault="00807A7C">
      <w:pPr>
        <w:rPr>
          <w:rFonts w:asciiTheme="minorHAnsi" w:hAnsiTheme="minorHAnsi"/>
          <w:b/>
        </w:rPr>
      </w:pPr>
    </w:p>
    <w:p w14:paraId="00708C32" w14:textId="77777777" w:rsidR="00807A7C" w:rsidRPr="00B00C08" w:rsidRDefault="00807A7C">
      <w:pPr>
        <w:rPr>
          <w:rFonts w:asciiTheme="minorHAnsi" w:hAnsiTheme="minorHAnsi"/>
          <w:b/>
        </w:rPr>
      </w:pPr>
    </w:p>
    <w:p w14:paraId="78BEFA01" w14:textId="77777777" w:rsidR="00B36AE1" w:rsidRPr="00B00C08" w:rsidRDefault="009A2363">
      <w:pPr>
        <w:rPr>
          <w:rFonts w:asciiTheme="minorHAnsi" w:hAnsiTheme="minorHAnsi"/>
        </w:rPr>
      </w:pPr>
      <w:commentRangeStart w:id="16"/>
      <w:r w:rsidRPr="00B00C08">
        <w:rPr>
          <w:rFonts w:asciiTheme="minorHAnsi" w:hAnsiTheme="minorHAnsi"/>
          <w:b/>
        </w:rPr>
        <w:lastRenderedPageBreak/>
        <w:t xml:space="preserve">Examples of other </w:t>
      </w:r>
      <w:r w:rsidR="00807A7C" w:rsidRPr="00B00C08">
        <w:rPr>
          <w:rFonts w:asciiTheme="minorHAnsi" w:hAnsiTheme="minorHAnsi"/>
          <w:b/>
        </w:rPr>
        <w:t>apps using Gamification</w:t>
      </w:r>
      <w:commentRangeEnd w:id="16"/>
      <w:r w:rsidR="00EA3703">
        <w:rPr>
          <w:rStyle w:val="CommentReference"/>
        </w:rPr>
        <w:commentReference w:id="16"/>
      </w:r>
    </w:p>
    <w:p w14:paraId="518A0022" w14:textId="77777777" w:rsidR="00B36AE1" w:rsidRPr="00B00C08" w:rsidRDefault="009A2363">
      <w:pPr>
        <w:numPr>
          <w:ilvl w:val="0"/>
          <w:numId w:val="1"/>
        </w:numPr>
        <w:ind w:hanging="360"/>
        <w:contextualSpacing/>
        <w:rPr>
          <w:rFonts w:asciiTheme="minorHAnsi" w:hAnsiTheme="minorHAnsi"/>
        </w:rPr>
      </w:pPr>
      <w:r w:rsidRPr="00B00C08">
        <w:rPr>
          <w:rFonts w:asciiTheme="minorHAnsi" w:hAnsiTheme="minorHAnsi"/>
        </w:rPr>
        <w:t>Listia</w:t>
      </w:r>
      <w:r w:rsidRPr="00B00C08">
        <w:rPr>
          <w:rFonts w:asciiTheme="minorHAnsi" w:hAnsiTheme="minorHAnsi"/>
        </w:rPr>
        <w:br/>
      </w:r>
      <w:r w:rsidRPr="00B00C08">
        <w:rPr>
          <w:rFonts w:asciiTheme="minorHAnsi" w:hAnsiTheme="minorHAnsi"/>
          <w:noProof/>
        </w:rPr>
        <w:drawing>
          <wp:inline distT="114300" distB="114300" distL="114300" distR="114300" wp14:anchorId="4D327898" wp14:editId="24493730">
            <wp:extent cx="4367213" cy="692875"/>
            <wp:effectExtent l="0" t="0" r="0" b="0"/>
            <wp:docPr id="17" name="image51.png" descr="Screen Shot 2016-03-04 at 8.49.51 PM.png"/>
            <wp:cNvGraphicFramePr/>
            <a:graphic xmlns:a="http://schemas.openxmlformats.org/drawingml/2006/main">
              <a:graphicData uri="http://schemas.openxmlformats.org/drawingml/2006/picture">
                <pic:pic xmlns:pic="http://schemas.openxmlformats.org/drawingml/2006/picture">
                  <pic:nvPicPr>
                    <pic:cNvPr id="0" name="image51.png" descr="Screen Shot 2016-03-04 at 8.49.51 PM.png"/>
                    <pic:cNvPicPr preferRelativeResize="0"/>
                  </pic:nvPicPr>
                  <pic:blipFill>
                    <a:blip r:embed="rId26"/>
                    <a:srcRect/>
                    <a:stretch>
                      <a:fillRect/>
                    </a:stretch>
                  </pic:blipFill>
                  <pic:spPr>
                    <a:xfrm>
                      <a:off x="0" y="0"/>
                      <a:ext cx="4367213" cy="692875"/>
                    </a:xfrm>
                    <a:prstGeom prst="rect">
                      <a:avLst/>
                    </a:prstGeom>
                    <a:ln/>
                  </pic:spPr>
                </pic:pic>
              </a:graphicData>
            </a:graphic>
          </wp:inline>
        </w:drawing>
      </w:r>
      <w:r w:rsidRPr="00B00C08">
        <w:rPr>
          <w:rFonts w:asciiTheme="minorHAnsi" w:hAnsiTheme="minorHAnsi"/>
        </w:rPr>
        <w:br/>
      </w:r>
      <w:r w:rsidRPr="00B00C08">
        <w:rPr>
          <w:rFonts w:asciiTheme="minorHAnsi" w:hAnsiTheme="minorHAnsi"/>
          <w:noProof/>
        </w:rPr>
        <w:drawing>
          <wp:inline distT="114300" distB="114300" distL="114300" distR="114300" wp14:anchorId="27D6E95B" wp14:editId="7AC31562">
            <wp:extent cx="4338638" cy="3003672"/>
            <wp:effectExtent l="0" t="0" r="0" b="0"/>
            <wp:docPr id="5" name="image39.png" descr="Screen Shot 2016-03-04 at 8.49.43 PM.png"/>
            <wp:cNvGraphicFramePr/>
            <a:graphic xmlns:a="http://schemas.openxmlformats.org/drawingml/2006/main">
              <a:graphicData uri="http://schemas.openxmlformats.org/drawingml/2006/picture">
                <pic:pic xmlns:pic="http://schemas.openxmlformats.org/drawingml/2006/picture">
                  <pic:nvPicPr>
                    <pic:cNvPr id="0" name="image39.png" descr="Screen Shot 2016-03-04 at 8.49.43 PM.png"/>
                    <pic:cNvPicPr preferRelativeResize="0"/>
                  </pic:nvPicPr>
                  <pic:blipFill>
                    <a:blip r:embed="rId27"/>
                    <a:srcRect/>
                    <a:stretch>
                      <a:fillRect/>
                    </a:stretch>
                  </pic:blipFill>
                  <pic:spPr>
                    <a:xfrm>
                      <a:off x="0" y="0"/>
                      <a:ext cx="4338638" cy="3003672"/>
                    </a:xfrm>
                    <a:prstGeom prst="rect">
                      <a:avLst/>
                    </a:prstGeom>
                    <a:ln/>
                  </pic:spPr>
                </pic:pic>
              </a:graphicData>
            </a:graphic>
          </wp:inline>
        </w:drawing>
      </w:r>
    </w:p>
    <w:p w14:paraId="363402D3" w14:textId="77777777" w:rsidR="00B36AE1" w:rsidRPr="00B00C08" w:rsidRDefault="009A2363">
      <w:pPr>
        <w:numPr>
          <w:ilvl w:val="0"/>
          <w:numId w:val="1"/>
        </w:numPr>
        <w:ind w:hanging="360"/>
        <w:contextualSpacing/>
        <w:rPr>
          <w:ins w:id="17" w:author="Desarae Veit" w:date="2016-03-05T11:10:00Z"/>
          <w:rFonts w:asciiTheme="minorHAnsi" w:hAnsiTheme="minorHAnsi"/>
        </w:rPr>
      </w:pPr>
      <w:ins w:id="18" w:author="Desarae Veit" w:date="2016-03-05T11:10:00Z">
        <w:r w:rsidRPr="00B00C08">
          <w:rPr>
            <w:rFonts w:asciiTheme="minorHAnsi" w:hAnsiTheme="minorHAnsi"/>
          </w:rPr>
          <w:t>Badgeville</w:t>
        </w:r>
      </w:ins>
    </w:p>
    <w:p w14:paraId="045D36C4" w14:textId="77777777" w:rsidR="00B36AE1" w:rsidRPr="00B00C08" w:rsidRDefault="009A2363">
      <w:pPr>
        <w:numPr>
          <w:ilvl w:val="0"/>
          <w:numId w:val="1"/>
        </w:numPr>
        <w:ind w:hanging="360"/>
        <w:contextualSpacing/>
        <w:rPr>
          <w:rFonts w:asciiTheme="minorHAnsi" w:hAnsiTheme="minorHAnsi"/>
        </w:rPr>
      </w:pPr>
      <w:ins w:id="19" w:author="Desarae Veit" w:date="2016-03-05T11:10:00Z">
        <w:r w:rsidRPr="00B00C08">
          <w:rPr>
            <w:rFonts w:asciiTheme="minorHAnsi" w:hAnsiTheme="minorHAnsi"/>
          </w:rPr>
          <w:t>Frequent flyer programs</w:t>
        </w:r>
      </w:ins>
    </w:p>
    <w:p w14:paraId="070AB614" w14:textId="77777777" w:rsidR="00B36AE1" w:rsidRPr="00B00C08" w:rsidRDefault="00B36AE1">
      <w:pPr>
        <w:rPr>
          <w:rFonts w:asciiTheme="minorHAnsi" w:hAnsiTheme="minorHAnsi"/>
        </w:rPr>
      </w:pPr>
    </w:p>
    <w:p w14:paraId="40F7CB92" w14:textId="77777777" w:rsidR="00807A7C" w:rsidRPr="00B00C08" w:rsidRDefault="00807A7C">
      <w:pPr>
        <w:rPr>
          <w:rFonts w:asciiTheme="minorHAnsi" w:hAnsiTheme="minorHAnsi"/>
          <w:b/>
          <w:sz w:val="28"/>
          <w:szCs w:val="28"/>
        </w:rPr>
      </w:pPr>
      <w:r w:rsidRPr="00B00C08">
        <w:rPr>
          <w:rFonts w:asciiTheme="minorHAnsi" w:hAnsiTheme="minorHAnsi"/>
          <w:b/>
          <w:sz w:val="28"/>
          <w:szCs w:val="28"/>
        </w:rPr>
        <w:br w:type="page"/>
      </w:r>
    </w:p>
    <w:p w14:paraId="7D49839E" w14:textId="77777777" w:rsidR="00B36AE1" w:rsidRPr="00B00C08" w:rsidRDefault="009A2363">
      <w:pPr>
        <w:rPr>
          <w:rFonts w:asciiTheme="minorHAnsi" w:hAnsiTheme="minorHAnsi"/>
        </w:rPr>
      </w:pPr>
      <w:r w:rsidRPr="00B00C08">
        <w:rPr>
          <w:rFonts w:asciiTheme="minorHAnsi" w:hAnsiTheme="minorHAnsi"/>
          <w:b/>
          <w:sz w:val="28"/>
          <w:szCs w:val="28"/>
        </w:rPr>
        <w:lastRenderedPageBreak/>
        <w:t>References</w:t>
      </w:r>
    </w:p>
    <w:p w14:paraId="084B2D9A" w14:textId="77777777" w:rsidR="00B36AE1" w:rsidRPr="00B00C08" w:rsidRDefault="009A2363">
      <w:pPr>
        <w:rPr>
          <w:rFonts w:asciiTheme="minorHAnsi" w:hAnsiTheme="minorHAnsi"/>
        </w:rPr>
      </w:pPr>
      <w:r w:rsidRPr="00B00C08">
        <w:rPr>
          <w:rFonts w:asciiTheme="minorHAnsi" w:hAnsiTheme="minorHAnsi"/>
        </w:rPr>
        <w:t xml:space="preserve">Learn a language for free. (n.d.). Retrieved March 04, 2016, from </w:t>
      </w:r>
      <w:hyperlink r:id="rId28">
        <w:r w:rsidRPr="00B00C08">
          <w:rPr>
            <w:rFonts w:asciiTheme="minorHAnsi" w:hAnsiTheme="minorHAnsi"/>
            <w:color w:val="0563C1"/>
            <w:u w:val="single"/>
          </w:rPr>
          <w:t>https://www.duolingo.com/</w:t>
        </w:r>
      </w:hyperlink>
      <w:hyperlink r:id="rId29"/>
    </w:p>
    <w:p w14:paraId="47212152" w14:textId="77777777" w:rsidR="00B36AE1" w:rsidRPr="00B00C08" w:rsidRDefault="009A2363">
      <w:pPr>
        <w:rPr>
          <w:rFonts w:asciiTheme="minorHAnsi" w:hAnsiTheme="minorHAnsi"/>
        </w:rPr>
      </w:pPr>
      <w:r w:rsidRPr="00B00C08">
        <w:rPr>
          <w:rFonts w:asciiTheme="minorHAnsi" w:hAnsiTheme="minorHAnsi"/>
        </w:rPr>
        <w:t xml:space="preserve">About Us - Press. (n.d.). Retrieved March 01, 2016, from </w:t>
      </w:r>
      <w:hyperlink r:id="rId30">
        <w:r w:rsidRPr="00B00C08">
          <w:rPr>
            <w:rFonts w:asciiTheme="minorHAnsi" w:hAnsiTheme="minorHAnsi"/>
            <w:color w:val="0563C1"/>
            <w:u w:val="single"/>
          </w:rPr>
          <w:t>https://www.duolingo.com/press</w:t>
        </w:r>
      </w:hyperlink>
      <w:hyperlink r:id="rId31"/>
    </w:p>
    <w:p w14:paraId="5D081F5A" w14:textId="77777777" w:rsidR="00B36AE1" w:rsidRPr="00B00C08" w:rsidRDefault="009A2363">
      <w:pPr>
        <w:rPr>
          <w:rFonts w:asciiTheme="minorHAnsi" w:hAnsiTheme="minorHAnsi"/>
        </w:rPr>
      </w:pPr>
      <w:r w:rsidRPr="00B00C08">
        <w:rPr>
          <w:rFonts w:asciiTheme="minorHAnsi" w:hAnsiTheme="minorHAnsi"/>
        </w:rPr>
        <w:t xml:space="preserve">About Us - The company. (n.d.). Retrieved March 01, 2016, from </w:t>
      </w:r>
      <w:hyperlink r:id="rId32">
        <w:r w:rsidRPr="00B00C08">
          <w:rPr>
            <w:rFonts w:asciiTheme="minorHAnsi" w:hAnsiTheme="minorHAnsi"/>
            <w:color w:val="0563C1"/>
            <w:u w:val="single"/>
          </w:rPr>
          <w:t>https://www.duolingo.com/info</w:t>
        </w:r>
      </w:hyperlink>
    </w:p>
    <w:p w14:paraId="1BA7B45C" w14:textId="77777777" w:rsidR="00807A7C" w:rsidRPr="00B00C08" w:rsidRDefault="00EA3703" w:rsidP="00807A7C">
      <w:pPr>
        <w:rPr>
          <w:rFonts w:asciiTheme="minorHAnsi" w:eastAsia="Arial" w:hAnsiTheme="minorHAnsi" w:cs="Arial"/>
        </w:rPr>
      </w:pPr>
      <w:r w:rsidRPr="00B00C08">
        <w:rPr>
          <w:rFonts w:asciiTheme="minorHAnsi" w:hAnsiTheme="minorHAnsi"/>
        </w:rPr>
        <w:t xml:space="preserve">Karch, A. </w:t>
      </w:r>
      <w:r w:rsidR="009A2363" w:rsidRPr="00B00C08">
        <w:rPr>
          <w:rFonts w:asciiTheme="minorHAnsi" w:hAnsiTheme="minorHAnsi"/>
        </w:rPr>
        <w:t xml:space="preserve">(2015). Duolingo Review: The Quick, Easy and Free Way to Learn A Language - Fluent in 3 months - Language Hacking and Travel Tips. Retrieved March 04, 2016, from </w:t>
      </w:r>
      <w:hyperlink r:id="rId33">
        <w:r w:rsidR="009A2363" w:rsidRPr="00B00C08">
          <w:rPr>
            <w:rFonts w:asciiTheme="minorHAnsi" w:hAnsiTheme="minorHAnsi"/>
            <w:color w:val="0563C1"/>
            <w:u w:val="single"/>
          </w:rPr>
          <w:t>http://www.fluentin3months.com/duolingo/</w:t>
        </w:r>
      </w:hyperlink>
    </w:p>
    <w:p w14:paraId="0BBF0025" w14:textId="77777777" w:rsidR="00B36AE1" w:rsidRPr="00B00C08" w:rsidRDefault="00807A7C" w:rsidP="00807A7C">
      <w:pPr>
        <w:rPr>
          <w:rFonts w:asciiTheme="minorHAnsi" w:hAnsiTheme="minorHAnsi"/>
        </w:rPr>
      </w:pPr>
      <w:r w:rsidRPr="00B00C08">
        <w:rPr>
          <w:rFonts w:asciiTheme="minorHAnsi" w:eastAsia="Arial" w:hAnsiTheme="minorHAnsi" w:cs="Arial"/>
        </w:rPr>
        <w:t>Szulborski, D. (2005). This is not a game: A guide to alternate reality gaming. Macungie, PA: New-Fiction Publishing.</w:t>
      </w:r>
    </w:p>
    <w:p w14:paraId="3975534C" w14:textId="77777777" w:rsidR="00B36AE1" w:rsidRPr="00B00C08" w:rsidRDefault="009A2363">
      <w:pPr>
        <w:spacing w:after="0" w:line="240" w:lineRule="auto"/>
        <w:rPr>
          <w:rFonts w:asciiTheme="minorHAnsi" w:hAnsiTheme="minorHAnsi"/>
        </w:rPr>
      </w:pPr>
      <w:r w:rsidRPr="00EA3703">
        <w:rPr>
          <w:rFonts w:asciiTheme="minorHAnsi" w:hAnsiTheme="minorHAnsi"/>
          <w:highlight w:val="yellow"/>
          <w:rPrChange w:id="20" w:author="Correia, Ana-Paula [SOE]" w:date="2016-03-22T17:38:00Z">
            <w:rPr>
              <w:rFonts w:asciiTheme="minorHAnsi" w:hAnsiTheme="minorHAnsi"/>
            </w:rPr>
          </w:rPrChange>
        </w:rPr>
        <w:t>R.</w:t>
      </w:r>
      <w:r w:rsidRPr="00B00C08">
        <w:rPr>
          <w:rFonts w:asciiTheme="minorHAnsi" w:hAnsiTheme="minorHAnsi"/>
        </w:rPr>
        <w:t xml:space="preserve"> (2013, October 13). Duolingo Review: 6 Ways to Get the Most Out of Duolingo | Language Surfer. Retrieved March 04, 2016, from </w:t>
      </w:r>
      <w:hyperlink r:id="rId34">
        <w:r w:rsidRPr="00B00C08">
          <w:rPr>
            <w:rFonts w:asciiTheme="minorHAnsi" w:hAnsiTheme="minorHAnsi"/>
            <w:color w:val="0563C1"/>
            <w:u w:val="single"/>
          </w:rPr>
          <w:t>http://www.languagesurfer.com/2013/10/08/6-ways-to-get-the-most-out-of-duolingo/</w:t>
        </w:r>
      </w:hyperlink>
      <w:hyperlink r:id="rId35"/>
    </w:p>
    <w:p w14:paraId="65096BDD" w14:textId="77777777" w:rsidR="00B36AE1" w:rsidRPr="00B00C08" w:rsidRDefault="00C87E36">
      <w:pPr>
        <w:spacing w:after="0" w:line="240" w:lineRule="auto"/>
        <w:rPr>
          <w:rFonts w:asciiTheme="minorHAnsi" w:hAnsiTheme="minorHAnsi"/>
        </w:rPr>
      </w:pPr>
      <w:hyperlink r:id="rId36"/>
    </w:p>
    <w:p w14:paraId="357BF4A6" w14:textId="77777777" w:rsidR="00B36AE1" w:rsidRPr="00B00C08" w:rsidRDefault="009A2363">
      <w:pPr>
        <w:rPr>
          <w:rFonts w:asciiTheme="minorHAnsi" w:hAnsiTheme="minorHAnsi"/>
        </w:rPr>
      </w:pPr>
      <w:r w:rsidRPr="00581540">
        <w:rPr>
          <w:rFonts w:asciiTheme="minorHAnsi" w:hAnsiTheme="minorHAnsi"/>
          <w:highlight w:val="yellow"/>
          <w:rPrChange w:id="21" w:author="Correia, Ana-Paula [SOE]" w:date="2016-03-22T17:38:00Z">
            <w:rPr>
              <w:rFonts w:asciiTheme="minorHAnsi" w:hAnsiTheme="minorHAnsi"/>
            </w:rPr>
          </w:rPrChange>
        </w:rPr>
        <w:t>L.</w:t>
      </w:r>
      <w:r w:rsidRPr="00B00C08">
        <w:rPr>
          <w:rFonts w:asciiTheme="minorHAnsi" w:hAnsiTheme="minorHAnsi"/>
        </w:rPr>
        <w:t xml:space="preserve"> (2014). Duolingo | Learn Spanish, French, German, Portuguese, Italian and English for free. Retrieved March 04, 2016, from </w:t>
      </w:r>
      <w:hyperlink r:id="rId37">
        <w:r w:rsidRPr="00B00C08">
          <w:rPr>
            <w:rFonts w:asciiTheme="minorHAnsi" w:hAnsiTheme="minorHAnsi"/>
            <w:color w:val="0563C1"/>
            <w:u w:val="single"/>
          </w:rPr>
          <w:t>https://www.duolingo.com/comment/766899</w:t>
        </w:r>
      </w:hyperlink>
      <w:hyperlink r:id="rId38"/>
    </w:p>
    <w:p w14:paraId="6F654557" w14:textId="77777777" w:rsidR="00B36AE1" w:rsidRPr="00B00C08" w:rsidRDefault="009A2363">
      <w:pPr>
        <w:rPr>
          <w:rFonts w:asciiTheme="minorHAnsi" w:hAnsiTheme="minorHAnsi"/>
        </w:rPr>
      </w:pPr>
      <w:commentRangeStart w:id="22"/>
      <w:r w:rsidRPr="00B00C08">
        <w:rPr>
          <w:rFonts w:asciiTheme="minorHAnsi" w:hAnsiTheme="minorHAnsi"/>
        </w:rPr>
        <w:t xml:space="preserve">Does Duolingo Work? </w:t>
      </w:r>
      <w:commentRangeEnd w:id="22"/>
      <w:r w:rsidR="00581540">
        <w:rPr>
          <w:rStyle w:val="CommentReference"/>
        </w:rPr>
        <w:commentReference w:id="22"/>
      </w:r>
      <w:r w:rsidRPr="00B00C08">
        <w:rPr>
          <w:rFonts w:asciiTheme="minorHAnsi" w:hAnsiTheme="minorHAnsi"/>
        </w:rPr>
        <w:t xml:space="preserve">(n.d.). Retrieved March 04, 2016, from </w:t>
      </w:r>
      <w:hyperlink r:id="rId39">
        <w:r w:rsidRPr="00B00C08">
          <w:rPr>
            <w:rFonts w:asciiTheme="minorHAnsi" w:hAnsiTheme="minorHAnsi"/>
            <w:color w:val="0563C1"/>
            <w:u w:val="single"/>
          </w:rPr>
          <w:t>https://www.duolingo.com/effectiveness-study</w:t>
        </w:r>
      </w:hyperlink>
      <w:hyperlink r:id="rId40"/>
    </w:p>
    <w:p w14:paraId="1B220DEC" w14:textId="77777777" w:rsidR="00B36AE1" w:rsidRPr="00B00C08" w:rsidRDefault="00C87E36">
      <w:pPr>
        <w:rPr>
          <w:rFonts w:asciiTheme="minorHAnsi" w:hAnsiTheme="minorHAnsi"/>
        </w:rPr>
      </w:pPr>
      <w:hyperlink r:id="rId41"/>
    </w:p>
    <w:p w14:paraId="047CDF32" w14:textId="77777777" w:rsidR="00B36AE1" w:rsidRPr="00B00C08" w:rsidRDefault="00C87E36">
      <w:pPr>
        <w:rPr>
          <w:rFonts w:asciiTheme="minorHAnsi" w:hAnsiTheme="minorHAnsi"/>
        </w:rPr>
      </w:pPr>
      <w:hyperlink r:id="rId42"/>
    </w:p>
    <w:p w14:paraId="458B2714" w14:textId="77777777" w:rsidR="00B36AE1" w:rsidRPr="00B00C08" w:rsidRDefault="00C87E36">
      <w:pPr>
        <w:rPr>
          <w:rFonts w:asciiTheme="minorHAnsi" w:hAnsiTheme="minorHAnsi"/>
        </w:rPr>
      </w:pPr>
      <w:hyperlink r:id="rId43"/>
    </w:p>
    <w:p w14:paraId="066700A9" w14:textId="77777777" w:rsidR="00B36AE1" w:rsidRPr="00B00C08" w:rsidRDefault="009A2363">
      <w:pPr>
        <w:rPr>
          <w:rFonts w:asciiTheme="minorHAnsi" w:hAnsiTheme="minorHAnsi"/>
        </w:rPr>
      </w:pPr>
      <w:r w:rsidRPr="00B00C08">
        <w:rPr>
          <w:rFonts w:asciiTheme="minorHAnsi" w:hAnsiTheme="minorHAnsi"/>
        </w:rPr>
        <w:br w:type="page"/>
      </w:r>
    </w:p>
    <w:p w14:paraId="3891176E" w14:textId="77777777" w:rsidR="00B36AE1" w:rsidRPr="00B00C08" w:rsidRDefault="00C87E36">
      <w:pPr>
        <w:rPr>
          <w:rFonts w:asciiTheme="minorHAnsi" w:hAnsiTheme="minorHAnsi"/>
        </w:rPr>
      </w:pPr>
      <w:hyperlink r:id="rId44"/>
    </w:p>
    <w:p w14:paraId="313CAE1B" w14:textId="77777777" w:rsidR="00B36AE1" w:rsidRPr="00B00C08" w:rsidRDefault="009A2363">
      <w:pPr>
        <w:rPr>
          <w:rFonts w:asciiTheme="minorHAnsi" w:hAnsiTheme="minorHAnsi"/>
        </w:rPr>
      </w:pPr>
      <w:commentRangeStart w:id="23"/>
      <w:r w:rsidRPr="00B00C08">
        <w:rPr>
          <w:rFonts w:asciiTheme="minorHAnsi" w:hAnsiTheme="minorHAnsi"/>
          <w:b/>
          <w:sz w:val="28"/>
          <w:szCs w:val="28"/>
        </w:rPr>
        <w:t>Appendix</w:t>
      </w:r>
      <w:commentRangeEnd w:id="23"/>
      <w:r w:rsidR="00C87E36">
        <w:rPr>
          <w:rStyle w:val="CommentReference"/>
        </w:rPr>
        <w:commentReference w:id="23"/>
      </w:r>
      <w:r w:rsidRPr="00B00C08">
        <w:rPr>
          <w:rFonts w:asciiTheme="minorHAnsi" w:hAnsiTheme="minorHAnsi"/>
          <w:b/>
          <w:sz w:val="28"/>
          <w:szCs w:val="28"/>
        </w:rPr>
        <w:t xml:space="preserve"> A – Screenshots</w:t>
      </w:r>
    </w:p>
    <w:p w14:paraId="7FEFFECC" w14:textId="77777777" w:rsidR="00B36AE1" w:rsidRPr="00B00C08" w:rsidRDefault="009A2363">
      <w:pPr>
        <w:rPr>
          <w:rFonts w:asciiTheme="minorHAnsi" w:hAnsiTheme="minorHAnsi"/>
        </w:rPr>
      </w:pPr>
      <w:r w:rsidRPr="00B00C08">
        <w:rPr>
          <w:rFonts w:asciiTheme="minorHAnsi" w:hAnsiTheme="minorHAnsi"/>
          <w:b/>
        </w:rPr>
        <w:t>Web Homepage</w:t>
      </w:r>
      <w:r w:rsidRPr="00B00C08">
        <w:rPr>
          <w:rFonts w:asciiTheme="minorHAnsi" w:hAnsiTheme="minorHAnsi"/>
          <w:noProof/>
        </w:rPr>
        <w:drawing>
          <wp:inline distT="0" distB="0" distL="0" distR="0" wp14:anchorId="29183BD3" wp14:editId="21BBE4CC">
            <wp:extent cx="5943600" cy="5654040"/>
            <wp:effectExtent l="0" t="0" r="0" b="0"/>
            <wp:docPr id="30"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45"/>
                    <a:srcRect/>
                    <a:stretch>
                      <a:fillRect/>
                    </a:stretch>
                  </pic:blipFill>
                  <pic:spPr>
                    <a:xfrm>
                      <a:off x="0" y="0"/>
                      <a:ext cx="5943600" cy="5654040"/>
                    </a:xfrm>
                    <a:prstGeom prst="rect">
                      <a:avLst/>
                    </a:prstGeom>
                    <a:ln/>
                  </pic:spPr>
                </pic:pic>
              </a:graphicData>
            </a:graphic>
          </wp:inline>
        </w:drawing>
      </w:r>
    </w:p>
    <w:p w14:paraId="350ED2C5" w14:textId="77777777" w:rsidR="00B36AE1" w:rsidRPr="00B00C08" w:rsidRDefault="00B36AE1">
      <w:pPr>
        <w:spacing w:after="200" w:line="240" w:lineRule="auto"/>
        <w:rPr>
          <w:rFonts w:asciiTheme="minorHAnsi" w:hAnsiTheme="minorHAnsi"/>
        </w:rPr>
      </w:pPr>
    </w:p>
    <w:p w14:paraId="14B89062" w14:textId="77777777" w:rsidR="00B36AE1" w:rsidRPr="00B00C08" w:rsidRDefault="00B36AE1">
      <w:pPr>
        <w:spacing w:after="200" w:line="240" w:lineRule="auto"/>
        <w:rPr>
          <w:rFonts w:asciiTheme="minorHAnsi" w:hAnsiTheme="minorHAnsi"/>
        </w:rPr>
      </w:pPr>
    </w:p>
    <w:p w14:paraId="0787B7A7" w14:textId="77777777" w:rsidR="00B36AE1" w:rsidRPr="00B00C08" w:rsidRDefault="00B36AE1">
      <w:pPr>
        <w:spacing w:after="200" w:line="240" w:lineRule="auto"/>
        <w:rPr>
          <w:rFonts w:asciiTheme="minorHAnsi" w:hAnsiTheme="minorHAnsi"/>
        </w:rPr>
      </w:pPr>
    </w:p>
    <w:p w14:paraId="7C9D300C" w14:textId="77777777" w:rsidR="00B36AE1" w:rsidRPr="00B00C08" w:rsidRDefault="00B36AE1">
      <w:pPr>
        <w:spacing w:after="200" w:line="240" w:lineRule="auto"/>
        <w:rPr>
          <w:rFonts w:asciiTheme="minorHAnsi" w:hAnsiTheme="minorHAnsi"/>
        </w:rPr>
      </w:pPr>
    </w:p>
    <w:p w14:paraId="354926E9" w14:textId="77777777" w:rsidR="00B36AE1" w:rsidRPr="00B00C08" w:rsidRDefault="00B36AE1">
      <w:pPr>
        <w:spacing w:after="200" w:line="240" w:lineRule="auto"/>
        <w:rPr>
          <w:rFonts w:asciiTheme="minorHAnsi" w:hAnsiTheme="minorHAnsi"/>
        </w:rPr>
      </w:pPr>
    </w:p>
    <w:p w14:paraId="52667782" w14:textId="77777777" w:rsidR="00B36AE1" w:rsidRPr="00B00C08" w:rsidRDefault="00B36AE1">
      <w:pPr>
        <w:spacing w:after="200" w:line="240" w:lineRule="auto"/>
        <w:rPr>
          <w:rFonts w:asciiTheme="minorHAnsi" w:hAnsiTheme="minorHAnsi"/>
        </w:rPr>
      </w:pPr>
    </w:p>
    <w:p w14:paraId="40039F47" w14:textId="77777777" w:rsidR="00B36AE1" w:rsidRPr="00B00C08" w:rsidRDefault="00B36AE1">
      <w:pPr>
        <w:spacing w:after="200" w:line="240" w:lineRule="auto"/>
        <w:rPr>
          <w:rFonts w:asciiTheme="minorHAnsi" w:hAnsiTheme="minorHAnsi"/>
        </w:rPr>
      </w:pPr>
    </w:p>
    <w:p w14:paraId="66023398" w14:textId="77777777" w:rsidR="00B36AE1" w:rsidRPr="00B00C08" w:rsidRDefault="009A2363">
      <w:pPr>
        <w:spacing w:after="200" w:line="240" w:lineRule="auto"/>
        <w:rPr>
          <w:rFonts w:asciiTheme="minorHAnsi" w:hAnsiTheme="minorHAnsi"/>
        </w:rPr>
      </w:pPr>
      <w:r w:rsidRPr="00B00C08">
        <w:rPr>
          <w:rFonts w:asciiTheme="minorHAnsi" w:hAnsiTheme="minorHAnsi"/>
          <w:b/>
        </w:rPr>
        <w:t>iOS App Screenshots</w:t>
      </w:r>
    </w:p>
    <w:p w14:paraId="7D822F06" w14:textId="77777777" w:rsidR="00B36AE1" w:rsidRPr="00B00C08" w:rsidRDefault="009A2363">
      <w:pPr>
        <w:spacing w:after="200" w:line="240" w:lineRule="auto"/>
        <w:rPr>
          <w:rFonts w:asciiTheme="minorHAnsi" w:hAnsiTheme="minorHAnsi"/>
        </w:rPr>
      </w:pPr>
      <w:r w:rsidRPr="00B00C08">
        <w:rPr>
          <w:rFonts w:asciiTheme="minorHAnsi" w:hAnsiTheme="minorHAnsi"/>
          <w:noProof/>
        </w:rPr>
        <w:drawing>
          <wp:inline distT="0" distB="0" distL="114300" distR="114300" wp14:anchorId="4045231A" wp14:editId="376070BE">
            <wp:extent cx="1828800" cy="3248025"/>
            <wp:effectExtent l="0" t="0" r="0" b="0"/>
            <wp:docPr id="31"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46"/>
                    <a:srcRect/>
                    <a:stretch>
                      <a:fillRect/>
                    </a:stretch>
                  </pic:blipFill>
                  <pic:spPr>
                    <a:xfrm>
                      <a:off x="0" y="0"/>
                      <a:ext cx="1828800" cy="3248025"/>
                    </a:xfrm>
                    <a:prstGeom prst="rect">
                      <a:avLst/>
                    </a:prstGeom>
                    <a:ln/>
                  </pic:spPr>
                </pic:pic>
              </a:graphicData>
            </a:graphic>
          </wp:inline>
        </w:drawing>
      </w:r>
      <w:r w:rsidRPr="00B00C08">
        <w:rPr>
          <w:rFonts w:asciiTheme="minorHAnsi" w:hAnsiTheme="minorHAnsi"/>
          <w:noProof/>
        </w:rPr>
        <w:drawing>
          <wp:inline distT="0" distB="0" distL="0" distR="0" wp14:anchorId="09D1E9C4" wp14:editId="5501B548">
            <wp:extent cx="1819275" cy="3238500"/>
            <wp:effectExtent l="0" t="0" r="0" b="0"/>
            <wp:docPr id="32" name="image66.png" descr="C:\Users\Nick\AppData\Local\Microsoft\Windows\INetCache\Content.Word\image58.png"/>
            <wp:cNvGraphicFramePr/>
            <a:graphic xmlns:a="http://schemas.openxmlformats.org/drawingml/2006/main">
              <a:graphicData uri="http://schemas.openxmlformats.org/drawingml/2006/picture">
                <pic:pic xmlns:pic="http://schemas.openxmlformats.org/drawingml/2006/picture">
                  <pic:nvPicPr>
                    <pic:cNvPr id="0" name="image66.png" descr="C:\Users\Nick\AppData\Local\Microsoft\Windows\INetCache\Content.Word\image58.png"/>
                    <pic:cNvPicPr preferRelativeResize="0"/>
                  </pic:nvPicPr>
                  <pic:blipFill>
                    <a:blip r:embed="rId47"/>
                    <a:srcRect/>
                    <a:stretch>
                      <a:fillRect/>
                    </a:stretch>
                  </pic:blipFill>
                  <pic:spPr>
                    <a:xfrm>
                      <a:off x="0" y="0"/>
                      <a:ext cx="1819275" cy="3238500"/>
                    </a:xfrm>
                    <a:prstGeom prst="rect">
                      <a:avLst/>
                    </a:prstGeom>
                    <a:ln/>
                  </pic:spPr>
                </pic:pic>
              </a:graphicData>
            </a:graphic>
          </wp:inline>
        </w:drawing>
      </w:r>
      <w:r w:rsidRPr="00B00C08">
        <w:rPr>
          <w:rFonts w:asciiTheme="minorHAnsi" w:hAnsiTheme="minorHAnsi"/>
          <w:noProof/>
        </w:rPr>
        <w:drawing>
          <wp:inline distT="0" distB="0" distL="114300" distR="114300" wp14:anchorId="3D946406" wp14:editId="00CDFDFE">
            <wp:extent cx="1828800" cy="3248025"/>
            <wp:effectExtent l="0" t="0" r="0" b="0"/>
            <wp:docPr id="33"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48"/>
                    <a:srcRect/>
                    <a:stretch>
                      <a:fillRect/>
                    </a:stretch>
                  </pic:blipFill>
                  <pic:spPr>
                    <a:xfrm>
                      <a:off x="0" y="0"/>
                      <a:ext cx="1828800" cy="3248025"/>
                    </a:xfrm>
                    <a:prstGeom prst="rect">
                      <a:avLst/>
                    </a:prstGeom>
                    <a:ln/>
                  </pic:spPr>
                </pic:pic>
              </a:graphicData>
            </a:graphic>
          </wp:inline>
        </w:drawing>
      </w:r>
      <w:r w:rsidRPr="00B00C08">
        <w:rPr>
          <w:rFonts w:asciiTheme="minorHAnsi" w:hAnsiTheme="minorHAnsi"/>
          <w:noProof/>
        </w:rPr>
        <w:drawing>
          <wp:inline distT="0" distB="0" distL="114300" distR="114300" wp14:anchorId="7995BB82" wp14:editId="004759F3">
            <wp:extent cx="1828800" cy="3248025"/>
            <wp:effectExtent l="0" t="0" r="0" b="0"/>
            <wp:docPr id="34"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49"/>
                    <a:srcRect/>
                    <a:stretch>
                      <a:fillRect/>
                    </a:stretch>
                  </pic:blipFill>
                  <pic:spPr>
                    <a:xfrm>
                      <a:off x="0" y="0"/>
                      <a:ext cx="1828800" cy="3248025"/>
                    </a:xfrm>
                    <a:prstGeom prst="rect">
                      <a:avLst/>
                    </a:prstGeom>
                    <a:ln/>
                  </pic:spPr>
                </pic:pic>
              </a:graphicData>
            </a:graphic>
          </wp:inline>
        </w:drawing>
      </w:r>
      <w:r w:rsidRPr="00B00C08">
        <w:rPr>
          <w:rFonts w:asciiTheme="minorHAnsi" w:hAnsiTheme="minorHAnsi"/>
          <w:noProof/>
        </w:rPr>
        <w:drawing>
          <wp:inline distT="0" distB="0" distL="114300" distR="114300" wp14:anchorId="4C5277B3" wp14:editId="12C6DF41">
            <wp:extent cx="1828800" cy="3248025"/>
            <wp:effectExtent l="0" t="0" r="0" b="0"/>
            <wp:docPr id="35"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50"/>
                    <a:srcRect/>
                    <a:stretch>
                      <a:fillRect/>
                    </a:stretch>
                  </pic:blipFill>
                  <pic:spPr>
                    <a:xfrm>
                      <a:off x="0" y="0"/>
                      <a:ext cx="1828800" cy="3248025"/>
                    </a:xfrm>
                    <a:prstGeom prst="rect">
                      <a:avLst/>
                    </a:prstGeom>
                    <a:ln/>
                  </pic:spPr>
                </pic:pic>
              </a:graphicData>
            </a:graphic>
          </wp:inline>
        </w:drawing>
      </w:r>
      <w:r w:rsidRPr="00B00C08">
        <w:rPr>
          <w:rFonts w:asciiTheme="minorHAnsi" w:hAnsiTheme="minorHAnsi"/>
          <w:noProof/>
        </w:rPr>
        <w:drawing>
          <wp:inline distT="0" distB="0" distL="114300" distR="114300" wp14:anchorId="726F7E94" wp14:editId="3A57D5EC">
            <wp:extent cx="1828800" cy="3248025"/>
            <wp:effectExtent l="0" t="0" r="0" b="0"/>
            <wp:docPr id="36"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51"/>
                    <a:srcRect/>
                    <a:stretch>
                      <a:fillRect/>
                    </a:stretch>
                  </pic:blipFill>
                  <pic:spPr>
                    <a:xfrm>
                      <a:off x="0" y="0"/>
                      <a:ext cx="1828800" cy="3248025"/>
                    </a:xfrm>
                    <a:prstGeom prst="rect">
                      <a:avLst/>
                    </a:prstGeom>
                    <a:ln/>
                  </pic:spPr>
                </pic:pic>
              </a:graphicData>
            </a:graphic>
          </wp:inline>
        </w:drawing>
      </w:r>
      <w:r w:rsidRPr="00B00C08">
        <w:rPr>
          <w:rFonts w:asciiTheme="minorHAnsi" w:hAnsiTheme="minorHAnsi"/>
          <w:noProof/>
        </w:rPr>
        <w:lastRenderedPageBreak/>
        <w:drawing>
          <wp:inline distT="0" distB="0" distL="114300" distR="114300" wp14:anchorId="56B696C6" wp14:editId="35C3142E">
            <wp:extent cx="1828800" cy="3248025"/>
            <wp:effectExtent l="0" t="0" r="0" b="0"/>
            <wp:docPr id="9"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52"/>
                    <a:srcRect/>
                    <a:stretch>
                      <a:fillRect/>
                    </a:stretch>
                  </pic:blipFill>
                  <pic:spPr>
                    <a:xfrm>
                      <a:off x="0" y="0"/>
                      <a:ext cx="1828800" cy="3248025"/>
                    </a:xfrm>
                    <a:prstGeom prst="rect">
                      <a:avLst/>
                    </a:prstGeom>
                    <a:ln/>
                  </pic:spPr>
                </pic:pic>
              </a:graphicData>
            </a:graphic>
          </wp:inline>
        </w:drawing>
      </w:r>
      <w:r w:rsidRPr="00B00C08">
        <w:rPr>
          <w:rFonts w:asciiTheme="minorHAnsi" w:hAnsiTheme="minorHAnsi"/>
          <w:noProof/>
        </w:rPr>
        <w:drawing>
          <wp:inline distT="0" distB="0" distL="114300" distR="114300" wp14:anchorId="17E9F1EB" wp14:editId="04F2899C">
            <wp:extent cx="1828800" cy="3248025"/>
            <wp:effectExtent l="0" t="0" r="0" b="0"/>
            <wp:docPr id="10"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53"/>
                    <a:srcRect/>
                    <a:stretch>
                      <a:fillRect/>
                    </a:stretch>
                  </pic:blipFill>
                  <pic:spPr>
                    <a:xfrm>
                      <a:off x="0" y="0"/>
                      <a:ext cx="1828800" cy="3248025"/>
                    </a:xfrm>
                    <a:prstGeom prst="rect">
                      <a:avLst/>
                    </a:prstGeom>
                    <a:ln/>
                  </pic:spPr>
                </pic:pic>
              </a:graphicData>
            </a:graphic>
          </wp:inline>
        </w:drawing>
      </w:r>
      <w:r w:rsidRPr="00B00C08">
        <w:rPr>
          <w:rFonts w:asciiTheme="minorHAnsi" w:hAnsiTheme="minorHAnsi"/>
          <w:noProof/>
        </w:rPr>
        <w:drawing>
          <wp:inline distT="0" distB="0" distL="114300" distR="114300" wp14:anchorId="6795D2DA" wp14:editId="79C6E356">
            <wp:extent cx="1828800" cy="3248025"/>
            <wp:effectExtent l="0" t="0" r="0" b="0"/>
            <wp:docPr id="11"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54"/>
                    <a:srcRect/>
                    <a:stretch>
                      <a:fillRect/>
                    </a:stretch>
                  </pic:blipFill>
                  <pic:spPr>
                    <a:xfrm>
                      <a:off x="0" y="0"/>
                      <a:ext cx="1828800" cy="3248025"/>
                    </a:xfrm>
                    <a:prstGeom prst="rect">
                      <a:avLst/>
                    </a:prstGeom>
                    <a:ln/>
                  </pic:spPr>
                </pic:pic>
              </a:graphicData>
            </a:graphic>
          </wp:inline>
        </w:drawing>
      </w:r>
      <w:r w:rsidRPr="00B00C08">
        <w:rPr>
          <w:rFonts w:asciiTheme="minorHAnsi" w:hAnsiTheme="minorHAnsi"/>
          <w:noProof/>
        </w:rPr>
        <w:drawing>
          <wp:inline distT="0" distB="0" distL="114300" distR="114300" wp14:anchorId="5E0C5AE4" wp14:editId="1B07D863">
            <wp:extent cx="1828800" cy="3248025"/>
            <wp:effectExtent l="0" t="0" r="0" b="0"/>
            <wp:docPr id="12"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55"/>
                    <a:srcRect/>
                    <a:stretch>
                      <a:fillRect/>
                    </a:stretch>
                  </pic:blipFill>
                  <pic:spPr>
                    <a:xfrm>
                      <a:off x="0" y="0"/>
                      <a:ext cx="1828800" cy="3248025"/>
                    </a:xfrm>
                    <a:prstGeom prst="rect">
                      <a:avLst/>
                    </a:prstGeom>
                    <a:ln/>
                  </pic:spPr>
                </pic:pic>
              </a:graphicData>
            </a:graphic>
          </wp:inline>
        </w:drawing>
      </w:r>
      <w:r w:rsidRPr="00B00C08">
        <w:rPr>
          <w:rFonts w:asciiTheme="minorHAnsi" w:hAnsiTheme="minorHAnsi"/>
          <w:noProof/>
        </w:rPr>
        <w:drawing>
          <wp:inline distT="0" distB="0" distL="114300" distR="114300" wp14:anchorId="17051599" wp14:editId="391A5AEF">
            <wp:extent cx="1828800" cy="3248025"/>
            <wp:effectExtent l="0" t="0" r="0" b="0"/>
            <wp:docPr id="13"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56"/>
                    <a:srcRect/>
                    <a:stretch>
                      <a:fillRect/>
                    </a:stretch>
                  </pic:blipFill>
                  <pic:spPr>
                    <a:xfrm>
                      <a:off x="0" y="0"/>
                      <a:ext cx="1828800" cy="3248025"/>
                    </a:xfrm>
                    <a:prstGeom prst="rect">
                      <a:avLst/>
                    </a:prstGeom>
                    <a:ln/>
                  </pic:spPr>
                </pic:pic>
              </a:graphicData>
            </a:graphic>
          </wp:inline>
        </w:drawing>
      </w:r>
      <w:r w:rsidRPr="00B00C08">
        <w:rPr>
          <w:rFonts w:asciiTheme="minorHAnsi" w:hAnsiTheme="minorHAnsi"/>
          <w:noProof/>
        </w:rPr>
        <w:drawing>
          <wp:inline distT="0" distB="0" distL="114300" distR="114300" wp14:anchorId="431F602F" wp14:editId="25B9D15A">
            <wp:extent cx="1828800" cy="3248025"/>
            <wp:effectExtent l="0" t="0" r="0" b="0"/>
            <wp:docPr id="14"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57"/>
                    <a:srcRect/>
                    <a:stretch>
                      <a:fillRect/>
                    </a:stretch>
                  </pic:blipFill>
                  <pic:spPr>
                    <a:xfrm>
                      <a:off x="0" y="0"/>
                      <a:ext cx="1828800" cy="3248025"/>
                    </a:xfrm>
                    <a:prstGeom prst="rect">
                      <a:avLst/>
                    </a:prstGeom>
                    <a:ln/>
                  </pic:spPr>
                </pic:pic>
              </a:graphicData>
            </a:graphic>
          </wp:inline>
        </w:drawing>
      </w:r>
    </w:p>
    <w:p w14:paraId="0652ED19" w14:textId="77777777" w:rsidR="00807A7C" w:rsidRPr="00B00C08" w:rsidRDefault="00807A7C">
      <w:pPr>
        <w:spacing w:after="200" w:line="240" w:lineRule="auto"/>
        <w:rPr>
          <w:rFonts w:asciiTheme="minorHAnsi" w:hAnsiTheme="minorHAnsi"/>
        </w:rPr>
      </w:pPr>
      <w:ins w:id="24" w:author="Desarae Veit" w:date="2016-03-05T11:04:00Z">
        <w:r w:rsidRPr="00B00C08">
          <w:rPr>
            <w:rFonts w:asciiTheme="minorHAnsi" w:hAnsiTheme="minorHAnsi"/>
            <w:noProof/>
            <w:rPrChange w:id="25" w:author="Unknown">
              <w:rPr>
                <w:noProof/>
              </w:rPr>
            </w:rPrChange>
          </w:rPr>
          <w:lastRenderedPageBreak/>
          <w:drawing>
            <wp:inline distT="114300" distB="114300" distL="114300" distR="114300" wp14:anchorId="64A14136" wp14:editId="194F9474">
              <wp:extent cx="5943600" cy="3098800"/>
              <wp:effectExtent l="0" t="0" r="0" b="6350"/>
              <wp:docPr id="7" name="image41.png" descr="Screen Shot 2016-03-04 at 9.00.47 PM.png"/>
              <wp:cNvGraphicFramePr/>
              <a:graphic xmlns:a="http://schemas.openxmlformats.org/drawingml/2006/main">
                <a:graphicData uri="http://schemas.openxmlformats.org/drawingml/2006/picture">
                  <pic:pic xmlns:pic="http://schemas.openxmlformats.org/drawingml/2006/picture">
                    <pic:nvPicPr>
                      <pic:cNvPr id="0" name="image41.png" descr="Screen Shot 2016-03-04 at 9.00.47 PM.png"/>
                      <pic:cNvPicPr preferRelativeResize="0"/>
                    </pic:nvPicPr>
                    <pic:blipFill>
                      <a:blip r:embed="rId58"/>
                      <a:srcRect/>
                      <a:stretch>
                        <a:fillRect/>
                      </a:stretch>
                    </pic:blipFill>
                    <pic:spPr>
                      <a:xfrm>
                        <a:off x="0" y="0"/>
                        <a:ext cx="5943600" cy="3098800"/>
                      </a:xfrm>
                      <a:prstGeom prst="rect">
                        <a:avLst/>
                      </a:prstGeom>
                      <a:ln/>
                    </pic:spPr>
                  </pic:pic>
                </a:graphicData>
              </a:graphic>
            </wp:inline>
          </w:drawing>
        </w:r>
      </w:ins>
    </w:p>
    <w:p w14:paraId="365E8B8F" w14:textId="77777777" w:rsidR="00807A7C" w:rsidRPr="00B00C08" w:rsidRDefault="00807A7C">
      <w:pPr>
        <w:spacing w:after="200" w:line="240" w:lineRule="auto"/>
        <w:rPr>
          <w:rFonts w:asciiTheme="minorHAnsi" w:hAnsiTheme="minorHAnsi"/>
        </w:rPr>
      </w:pPr>
      <w:ins w:id="26" w:author="Desarae Veit" w:date="2016-03-05T11:04:00Z">
        <w:r w:rsidRPr="00B00C08">
          <w:rPr>
            <w:rFonts w:asciiTheme="minorHAnsi" w:hAnsiTheme="minorHAnsi"/>
            <w:noProof/>
            <w:rPrChange w:id="27" w:author="Unknown">
              <w:rPr>
                <w:noProof/>
              </w:rPr>
            </w:rPrChange>
          </w:rPr>
          <w:drawing>
            <wp:inline distT="114300" distB="114300" distL="114300" distR="114300" wp14:anchorId="1CFEE5D5" wp14:editId="79C3DEFD">
              <wp:extent cx="3657600" cy="1933575"/>
              <wp:effectExtent l="0" t="0" r="0" b="9525"/>
              <wp:docPr id="6" name="image40.png" descr="Screen Shot 2016-03-04 at 9.02.13 PM.png"/>
              <wp:cNvGraphicFramePr/>
              <a:graphic xmlns:a="http://schemas.openxmlformats.org/drawingml/2006/main">
                <a:graphicData uri="http://schemas.openxmlformats.org/drawingml/2006/picture">
                  <pic:pic xmlns:pic="http://schemas.openxmlformats.org/drawingml/2006/picture">
                    <pic:nvPicPr>
                      <pic:cNvPr id="0" name="image40.png" descr="Screen Shot 2016-03-04 at 9.02.13 PM.png"/>
                      <pic:cNvPicPr preferRelativeResize="0"/>
                    </pic:nvPicPr>
                    <pic:blipFill>
                      <a:blip r:embed="rId59"/>
                      <a:srcRect/>
                      <a:stretch>
                        <a:fillRect/>
                      </a:stretch>
                    </pic:blipFill>
                    <pic:spPr>
                      <a:xfrm>
                        <a:off x="0" y="0"/>
                        <a:ext cx="3657600" cy="1933575"/>
                      </a:xfrm>
                      <a:prstGeom prst="rect">
                        <a:avLst/>
                      </a:prstGeom>
                      <a:ln/>
                    </pic:spPr>
                  </pic:pic>
                </a:graphicData>
              </a:graphic>
            </wp:inline>
          </w:drawing>
        </w:r>
        <w:r w:rsidRPr="00B00C08">
          <w:rPr>
            <w:rFonts w:asciiTheme="minorHAnsi" w:hAnsiTheme="minorHAnsi"/>
            <w:noProof/>
            <w:rPrChange w:id="28" w:author="Unknown">
              <w:rPr>
                <w:noProof/>
              </w:rPr>
            </w:rPrChange>
          </w:rPr>
          <w:drawing>
            <wp:inline distT="114300" distB="114300" distL="114300" distR="114300" wp14:anchorId="6A4E7C1B" wp14:editId="5FFBFCBC">
              <wp:extent cx="2181225" cy="1924050"/>
              <wp:effectExtent l="0" t="0" r="9525" b="0"/>
              <wp:docPr id="20" name="image54.png" descr="Screen Shot 2016-03-04 at 9.00.00 PM.png"/>
              <wp:cNvGraphicFramePr/>
              <a:graphic xmlns:a="http://schemas.openxmlformats.org/drawingml/2006/main">
                <a:graphicData uri="http://schemas.openxmlformats.org/drawingml/2006/picture">
                  <pic:pic xmlns:pic="http://schemas.openxmlformats.org/drawingml/2006/picture">
                    <pic:nvPicPr>
                      <pic:cNvPr id="0" name="image54.png" descr="Screen Shot 2016-03-04 at 9.00.00 PM.png"/>
                      <pic:cNvPicPr preferRelativeResize="0"/>
                    </pic:nvPicPr>
                    <pic:blipFill>
                      <a:blip r:embed="rId60"/>
                      <a:srcRect/>
                      <a:stretch>
                        <a:fillRect/>
                      </a:stretch>
                    </pic:blipFill>
                    <pic:spPr>
                      <a:xfrm>
                        <a:off x="0" y="0"/>
                        <a:ext cx="2181422" cy="1924224"/>
                      </a:xfrm>
                      <a:prstGeom prst="rect">
                        <a:avLst/>
                      </a:prstGeom>
                      <a:ln/>
                    </pic:spPr>
                  </pic:pic>
                </a:graphicData>
              </a:graphic>
            </wp:inline>
          </w:drawing>
        </w:r>
      </w:ins>
    </w:p>
    <w:sectPr w:rsidR="00807A7C" w:rsidRPr="00B00C08" w:rsidSect="0067358A">
      <w:headerReference w:type="default" r:id="rId61"/>
      <w:footerReference w:type="default" r:id="rId62"/>
      <w:headerReference w:type="first" r:id="rId63"/>
      <w:footerReference w:type="first" r:id="rId64"/>
      <w:pgSz w:w="12240" w:h="15840"/>
      <w:pgMar w:top="1440" w:right="1440" w:bottom="1440" w:left="1440" w:header="720" w:footer="720" w:gutter="0"/>
      <w:pgNumType w:start="1"/>
      <w:cols w:space="720"/>
      <w:titlePg/>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7" w:author="Correia, Ana-Paula [SOE]" w:date="2016-03-22T16:46:00Z" w:initials="CA">
    <w:p w14:paraId="7D9C0E06" w14:textId="77777777" w:rsidR="00EA3703" w:rsidRDefault="00EA3703">
      <w:pPr>
        <w:pStyle w:val="CommentText"/>
      </w:pPr>
      <w:r>
        <w:rPr>
          <w:rStyle w:val="CommentReference"/>
        </w:rPr>
        <w:annotationRef/>
      </w:r>
      <w:r>
        <w:t>Figures need to be numbered and have a caption.</w:t>
      </w:r>
    </w:p>
  </w:comment>
  <w:comment w:id="8" w:author="Correia, Ana-Paula [SOE]" w:date="2016-03-22T16:46:00Z" w:initials="CA">
    <w:p w14:paraId="66D301DA" w14:textId="77777777" w:rsidR="00EA3703" w:rsidRDefault="00EA3703">
      <w:pPr>
        <w:pStyle w:val="CommentText"/>
      </w:pPr>
      <w:r>
        <w:rPr>
          <w:rStyle w:val="CommentReference"/>
        </w:rPr>
        <w:annotationRef/>
      </w:r>
      <w:r>
        <w:t>See comment above</w:t>
      </w:r>
    </w:p>
  </w:comment>
  <w:comment w:id="9" w:author="Correia, Ana-Paula [SOE]" w:date="2016-03-22T17:39:00Z" w:initials="CA">
    <w:p w14:paraId="21DF8750" w14:textId="76E3BD9A" w:rsidR="0053037E" w:rsidRDefault="0053037E">
      <w:pPr>
        <w:pStyle w:val="CommentText"/>
      </w:pPr>
      <w:r>
        <w:rPr>
          <w:rStyle w:val="CommentReference"/>
        </w:rPr>
        <w:annotationRef/>
      </w:r>
      <w:r>
        <w:t>Move this information up to the beginning of the first section.</w:t>
      </w:r>
      <w:bookmarkStart w:id="10" w:name="_GoBack"/>
      <w:bookmarkEnd w:id="10"/>
    </w:p>
  </w:comment>
  <w:comment w:id="12" w:author="Correia, Ana-Paula [SOE]" w:date="2016-03-22T16:48:00Z" w:initials="CA">
    <w:p w14:paraId="47FAE3D5" w14:textId="77777777" w:rsidR="00EA3703" w:rsidRDefault="00EA3703">
      <w:pPr>
        <w:pStyle w:val="CommentText"/>
      </w:pPr>
      <w:r>
        <w:rPr>
          <w:rStyle w:val="CommentReference"/>
        </w:rPr>
        <w:annotationRef/>
      </w:r>
      <w:r>
        <w:t>Please fix the formatting</w:t>
      </w:r>
    </w:p>
  </w:comment>
  <w:comment w:id="13" w:author="Correia, Ana-Paula [SOE]" w:date="2016-03-22T16:50:00Z" w:initials="CA">
    <w:p w14:paraId="7F0341D6" w14:textId="77777777" w:rsidR="00EA3703" w:rsidRDefault="00EA3703">
      <w:pPr>
        <w:pStyle w:val="CommentText"/>
      </w:pPr>
      <w:r>
        <w:rPr>
          <w:rStyle w:val="CommentReference"/>
        </w:rPr>
        <w:annotationRef/>
      </w:r>
      <w:r>
        <w:t>Repeated?</w:t>
      </w:r>
    </w:p>
  </w:comment>
  <w:comment w:id="16" w:author="Correia, Ana-Paula [SOE]" w:date="2016-03-22T17:37:00Z" w:initials="CA">
    <w:p w14:paraId="3B019851" w14:textId="77777777" w:rsidR="00EA3703" w:rsidRDefault="00EA3703">
      <w:pPr>
        <w:pStyle w:val="CommentText"/>
      </w:pPr>
      <w:r>
        <w:rPr>
          <w:rStyle w:val="CommentReference"/>
        </w:rPr>
        <w:annotationRef/>
      </w:r>
      <w:r>
        <w:t>You could have offered more recommendations for improvement/revisions.</w:t>
      </w:r>
    </w:p>
  </w:comment>
  <w:comment w:id="22" w:author="Correia, Ana-Paula [SOE]" w:date="2016-03-22T17:38:00Z" w:initials="CA">
    <w:p w14:paraId="473D32B8" w14:textId="77777777" w:rsidR="00581540" w:rsidRDefault="00581540">
      <w:pPr>
        <w:pStyle w:val="CommentText"/>
      </w:pPr>
      <w:r>
        <w:rPr>
          <w:rStyle w:val="CommentReference"/>
        </w:rPr>
        <w:annotationRef/>
      </w:r>
      <w:r>
        <w:t xml:space="preserve">Authors? Is the source reliable? </w:t>
      </w:r>
    </w:p>
  </w:comment>
  <w:comment w:id="23" w:author="Correia, Ana-Paula [SOE]" w:date="2016-03-22T16:51:00Z" w:initials="CA">
    <w:p w14:paraId="11CF87C6" w14:textId="77777777" w:rsidR="00EA3703" w:rsidRDefault="00EA3703">
      <w:pPr>
        <w:pStyle w:val="CommentText"/>
      </w:pPr>
      <w:r>
        <w:rPr>
          <w:rStyle w:val="CommentReference"/>
        </w:rPr>
        <w:annotationRef/>
      </w:r>
      <w:r>
        <w:t>Need to be referenced in the text.</w:t>
      </w:r>
    </w:p>
  </w:comment>
</w:comments>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350909A" w14:textId="77777777" w:rsidR="00EA3703" w:rsidRDefault="00EA3703">
      <w:pPr>
        <w:spacing w:after="0" w:line="240" w:lineRule="auto"/>
      </w:pPr>
      <w:r>
        <w:separator/>
      </w:r>
    </w:p>
  </w:endnote>
  <w:endnote w:type="continuationSeparator" w:id="0">
    <w:p w14:paraId="6C5C8EB6" w14:textId="77777777" w:rsidR="00EA3703" w:rsidRDefault="00EA370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EF" w:usb1="C0007841" w:usb2="00000009" w:usb3="00000000" w:csb0="000001FF" w:csb1="00000000"/>
  </w:font>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10002FF" w:usb1="4000ACFF" w:usb2="00000009" w:usb3="00000000" w:csb0="0000019F" w:csb1="00000000"/>
  </w:font>
  <w:font w:name="Georgia">
    <w:panose1 w:val="02040502050405020303"/>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游ゴシック Light">
    <w:panose1 w:val="00000000000000000000"/>
    <w:charset w:val="80"/>
    <w:family w:val="roman"/>
    <w:notTrueType/>
    <w:pitch w:val="default"/>
  </w:font>
  <w:font w:name="Calibri Light">
    <w:panose1 w:val="020F0302020204030204"/>
    <w:charset w:val="00"/>
    <w:family w:val="auto"/>
    <w:pitch w:val="variable"/>
    <w:sig w:usb0="A00002EF" w:usb1="4000207B" w:usb2="00000000" w:usb3="00000000" w:csb0="0000009F" w:csb1="00000000"/>
  </w:font>
  <w:font w:name="游明朝">
    <w:panose1 w:val="00000000000000000000"/>
    <w:charset w:val="80"/>
    <w:family w:val="roman"/>
    <w:notTrueType/>
    <w:pitch w:val="default"/>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A3A0656" w14:textId="77777777" w:rsidR="00EA3703" w:rsidRPr="0067358A" w:rsidRDefault="00EA3703" w:rsidP="0067358A">
    <w:pPr>
      <w:pStyle w:val="Footer"/>
      <w:rPr>
        <w:ins w:id="29" w:author="Desarae Veit" w:date="2016-03-05T11:12:00Z"/>
      </w:rPr>
    </w:pPr>
    <w:r>
      <w:t>Team DYN</w:t>
    </w:r>
    <w:r>
      <w:ptab w:relativeTo="margin" w:alignment="center" w:leader="none"/>
    </w:r>
    <w:r>
      <w:t xml:space="preserve">Young Ju Cho | Desarae Veit | Nick Sturtz </w:t>
    </w:r>
    <w:r>
      <w:ptab w:relativeTo="margin" w:alignment="right" w:leader="none"/>
    </w:r>
    <w:r>
      <w:fldChar w:fldCharType="begin"/>
    </w:r>
    <w:r>
      <w:instrText xml:space="preserve"> PAGE   \* MERGEFORMAT </w:instrText>
    </w:r>
    <w:r>
      <w:fldChar w:fldCharType="separate"/>
    </w:r>
    <w:r w:rsidR="0053037E">
      <w:rPr>
        <w:noProof/>
      </w:rPr>
      <w:t>4</w:t>
    </w:r>
    <w:r>
      <w:rPr>
        <w:noProof/>
      </w:rPr>
      <w:fldChar w:fldCharType="end"/>
    </w: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BB3DB0B" w14:textId="77777777" w:rsidR="00EA3703" w:rsidRDefault="00EA3703">
    <w:pPr>
      <w:pStyle w:val="Footer"/>
    </w:pPr>
    <w:r>
      <w:t>Team DYN</w:t>
    </w:r>
    <w:r>
      <w:ptab w:relativeTo="margin" w:alignment="center" w:leader="none"/>
    </w:r>
    <w:r>
      <w:t xml:space="preserve">Young Ju Cho | Desarae Veit | Nick Sturtz </w:t>
    </w:r>
    <w:r>
      <w:ptab w:relativeTo="margin" w:alignment="right" w:leader="none"/>
    </w:r>
    <w:r>
      <w:fldChar w:fldCharType="begin"/>
    </w:r>
    <w:r>
      <w:instrText xml:space="preserve"> PAGE   \* MERGEFORMAT </w:instrText>
    </w:r>
    <w:r>
      <w:fldChar w:fldCharType="separate"/>
    </w:r>
    <w:r w:rsidR="0053037E">
      <w:rPr>
        <w:noProof/>
      </w:rPr>
      <w:t>1</w:t>
    </w:r>
    <w:r>
      <w:rPr>
        <w:noProof/>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2E5BF09" w14:textId="77777777" w:rsidR="00EA3703" w:rsidRDefault="00EA3703">
      <w:pPr>
        <w:spacing w:after="0" w:line="240" w:lineRule="auto"/>
      </w:pPr>
      <w:r>
        <w:separator/>
      </w:r>
    </w:p>
  </w:footnote>
  <w:footnote w:type="continuationSeparator" w:id="0">
    <w:p w14:paraId="1EC75224" w14:textId="77777777" w:rsidR="00EA3703" w:rsidRDefault="00EA3703">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ECE0577" w14:textId="77777777" w:rsidR="00EA3703" w:rsidRDefault="00EA3703">
    <w:pPr>
      <w:tabs>
        <w:tab w:val="center" w:pos="4680"/>
        <w:tab w:val="right" w:pos="9360"/>
      </w:tabs>
      <w:spacing w:before="720" w:after="0" w:line="240" w:lineRule="auto"/>
    </w:pPr>
    <w:r>
      <w:t>HCI 504: Context Report, Duolingo</w: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E742ACA" w14:textId="77777777" w:rsidR="00EA3703" w:rsidRDefault="00EA3703">
    <w:pPr>
      <w:tabs>
        <w:tab w:val="center" w:pos="4680"/>
        <w:tab w:val="right" w:pos="9360"/>
      </w:tabs>
      <w:spacing w:before="720" w:after="0" w:line="240" w:lineRule="auto"/>
      <w:jc w:val="center"/>
    </w:pPr>
    <w:r>
      <w:rPr>
        <w:b/>
        <w:sz w:val="28"/>
        <w:szCs w:val="28"/>
      </w:rPr>
      <w:t>Context Report</w:t>
    </w:r>
  </w:p>
  <w:p w14:paraId="599A71A1" w14:textId="77777777" w:rsidR="00EA3703" w:rsidRDefault="00EA3703">
    <w:pPr>
      <w:tabs>
        <w:tab w:val="center" w:pos="4680"/>
        <w:tab w:val="right" w:pos="9360"/>
      </w:tabs>
      <w:spacing w:after="0" w:line="240" w:lineRule="auto"/>
      <w:jc w:val="center"/>
    </w:pPr>
    <w:r>
      <w:t>Young Ju Cho | Desarae Veit | Nick Sturtz</w:t>
    </w:r>
  </w:p>
  <w:p w14:paraId="15061D0F" w14:textId="77777777" w:rsidR="00EA3703" w:rsidRDefault="00EA3703">
    <w:pPr>
      <w:tabs>
        <w:tab w:val="center" w:pos="4680"/>
        <w:tab w:val="right" w:pos="9360"/>
      </w:tabs>
      <w:spacing w:after="0" w:line="240" w:lineRule="auto"/>
      <w:jc w:val="center"/>
    </w:pPr>
    <w:r>
      <w:t>CI 504 |Iowa State University |Spring 2016</w:t>
    </w:r>
  </w:p>
  <w:p w14:paraId="26958DAF" w14:textId="77777777" w:rsidR="00EA3703" w:rsidRDefault="00EA3703">
    <w:pPr>
      <w:tabs>
        <w:tab w:val="center" w:pos="4680"/>
        <w:tab w:val="right" w:pos="9360"/>
      </w:tabs>
      <w:spacing w:after="0" w:line="240" w:lineRule="auto"/>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8C6474A"/>
    <w:multiLevelType w:val="multilevel"/>
    <w:tmpl w:val="3CAAB4B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
    <w:nsid w:val="33A4470A"/>
    <w:multiLevelType w:val="multilevel"/>
    <w:tmpl w:val="3F0E886E"/>
    <w:lvl w:ilvl="0">
      <w:start w:val="1"/>
      <w:numFmt w:val="bullet"/>
      <w:lvlText w:val="o"/>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2">
    <w:nsid w:val="38887B84"/>
    <w:multiLevelType w:val="multilevel"/>
    <w:tmpl w:val="B76C4F26"/>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3">
    <w:nsid w:val="6ACF5323"/>
    <w:multiLevelType w:val="multilevel"/>
    <w:tmpl w:val="520ACA32"/>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num w:numId="1">
    <w:abstractNumId w:val="0"/>
  </w:num>
  <w:num w:numId="2">
    <w:abstractNumId w:val="3"/>
  </w:num>
  <w:num w:numId="3">
    <w:abstractNumId w:val="1"/>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220"/>
  <w:displayBackgroundShape/>
  <w:trackRevision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36AE1"/>
    <w:rsid w:val="00017CB0"/>
    <w:rsid w:val="00034C48"/>
    <w:rsid w:val="00186552"/>
    <w:rsid w:val="00287223"/>
    <w:rsid w:val="00473E64"/>
    <w:rsid w:val="0053037E"/>
    <w:rsid w:val="00581540"/>
    <w:rsid w:val="0067358A"/>
    <w:rsid w:val="0070081A"/>
    <w:rsid w:val="00807A7C"/>
    <w:rsid w:val="009313E4"/>
    <w:rsid w:val="009A2363"/>
    <w:rsid w:val="00A44CDD"/>
    <w:rsid w:val="00B00C08"/>
    <w:rsid w:val="00B36AE1"/>
    <w:rsid w:val="00C87E36"/>
    <w:rsid w:val="00CB2206"/>
    <w:rsid w:val="00D52F7F"/>
    <w:rsid w:val="00EA3703"/>
    <w:rsid w:val="00F613B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3B3410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Calibri"/>
        <w:color w:val="000000"/>
        <w:sz w:val="22"/>
        <w:szCs w:val="22"/>
        <w:lang w:val="en-US" w:eastAsia="en-US" w:bidi="ar-SA"/>
      </w:rPr>
    </w:rPrDefault>
    <w:pPrDefault>
      <w:pPr>
        <w:spacing w:after="160" w:line="259"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style>
  <w:style w:type="paragraph" w:styleId="Heading1">
    <w:name w:val="heading 1"/>
    <w:basedOn w:val="Normal"/>
    <w:next w:val="Normal"/>
    <w:pPr>
      <w:keepNext/>
      <w:keepLines/>
      <w:spacing w:before="480" w:after="120"/>
      <w:contextualSpacing/>
      <w:outlineLvl w:val="0"/>
    </w:pPr>
    <w:rPr>
      <w:b/>
      <w:sz w:val="48"/>
      <w:szCs w:val="48"/>
    </w:rPr>
  </w:style>
  <w:style w:type="paragraph" w:styleId="Heading2">
    <w:name w:val="heading 2"/>
    <w:basedOn w:val="Normal"/>
    <w:next w:val="Normal"/>
    <w:pPr>
      <w:keepNext/>
      <w:keepLines/>
      <w:spacing w:before="360" w:after="80"/>
      <w:contextualSpacing/>
      <w:outlineLvl w:val="1"/>
    </w:pPr>
    <w:rPr>
      <w:b/>
      <w:sz w:val="36"/>
      <w:szCs w:val="36"/>
    </w:rPr>
  </w:style>
  <w:style w:type="paragraph" w:styleId="Heading3">
    <w:name w:val="heading 3"/>
    <w:basedOn w:val="Normal"/>
    <w:next w:val="Normal"/>
    <w:pPr>
      <w:keepNext/>
      <w:keepLines/>
      <w:spacing w:before="280" w:after="80"/>
      <w:contextualSpacing/>
      <w:outlineLvl w:val="2"/>
    </w:pPr>
    <w:rPr>
      <w:b/>
      <w:sz w:val="28"/>
      <w:szCs w:val="28"/>
    </w:rPr>
  </w:style>
  <w:style w:type="paragraph" w:styleId="Heading4">
    <w:name w:val="heading 4"/>
    <w:basedOn w:val="Normal"/>
    <w:next w:val="Normal"/>
    <w:pPr>
      <w:keepNext/>
      <w:keepLines/>
      <w:spacing w:before="240" w:after="40"/>
      <w:contextualSpacing/>
      <w:outlineLvl w:val="3"/>
    </w:pPr>
    <w:rPr>
      <w:b/>
      <w:sz w:val="24"/>
      <w:szCs w:val="24"/>
    </w:rPr>
  </w:style>
  <w:style w:type="paragraph" w:styleId="Heading5">
    <w:name w:val="heading 5"/>
    <w:basedOn w:val="Normal"/>
    <w:next w:val="Normal"/>
    <w:pPr>
      <w:keepNext/>
      <w:keepLines/>
      <w:spacing w:before="220" w:after="40"/>
      <w:contextualSpacing/>
      <w:outlineLvl w:val="4"/>
    </w:pPr>
    <w:rPr>
      <w:b/>
    </w:rPr>
  </w:style>
  <w:style w:type="paragraph" w:styleId="Heading6">
    <w:name w:val="heading 6"/>
    <w:basedOn w:val="Normal"/>
    <w:next w:val="Normal"/>
    <w:pPr>
      <w:keepNext/>
      <w:keepLines/>
      <w:spacing w:before="200" w:after="40"/>
      <w:contextualSpacing/>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contextualSpacing/>
    </w:pPr>
    <w:rPr>
      <w:b/>
      <w:sz w:val="72"/>
      <w:szCs w:val="72"/>
    </w:rPr>
  </w:style>
  <w:style w:type="paragraph" w:styleId="Subtitle">
    <w:name w:val="Subtitle"/>
    <w:basedOn w:val="Normal"/>
    <w:next w:val="Normal"/>
    <w:pPr>
      <w:keepNext/>
      <w:keepLines/>
      <w:spacing w:before="360" w:after="80"/>
      <w:contextualSpacing/>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Ind w:w="0" w:type="dxa"/>
      <w:tblCellMar>
        <w:top w:w="0" w:type="dxa"/>
        <w:left w:w="115" w:type="dxa"/>
        <w:bottom w:w="0" w:type="dxa"/>
        <w:right w:w="115" w:type="dxa"/>
      </w:tblCellMar>
    </w:tblPr>
  </w:style>
  <w:style w:type="paragraph" w:styleId="Header">
    <w:name w:val="header"/>
    <w:basedOn w:val="Normal"/>
    <w:link w:val="HeaderChar"/>
    <w:uiPriority w:val="99"/>
    <w:unhideWhenUsed/>
    <w:rsid w:val="0067358A"/>
    <w:pPr>
      <w:tabs>
        <w:tab w:val="center" w:pos="4680"/>
        <w:tab w:val="right" w:pos="9360"/>
      </w:tabs>
      <w:spacing w:after="0" w:line="240" w:lineRule="auto"/>
    </w:pPr>
  </w:style>
  <w:style w:type="character" w:customStyle="1" w:styleId="HeaderChar">
    <w:name w:val="Header Char"/>
    <w:basedOn w:val="DefaultParagraphFont"/>
    <w:link w:val="Header"/>
    <w:uiPriority w:val="99"/>
    <w:rsid w:val="0067358A"/>
  </w:style>
  <w:style w:type="paragraph" w:styleId="Footer">
    <w:name w:val="footer"/>
    <w:basedOn w:val="Normal"/>
    <w:link w:val="FooterChar"/>
    <w:uiPriority w:val="99"/>
    <w:unhideWhenUsed/>
    <w:rsid w:val="0067358A"/>
    <w:pPr>
      <w:tabs>
        <w:tab w:val="center" w:pos="4680"/>
        <w:tab w:val="right" w:pos="9360"/>
      </w:tabs>
      <w:spacing w:after="0" w:line="240" w:lineRule="auto"/>
    </w:pPr>
  </w:style>
  <w:style w:type="character" w:customStyle="1" w:styleId="FooterChar">
    <w:name w:val="Footer Char"/>
    <w:basedOn w:val="DefaultParagraphFont"/>
    <w:link w:val="Footer"/>
    <w:uiPriority w:val="99"/>
    <w:rsid w:val="0067358A"/>
  </w:style>
  <w:style w:type="paragraph" w:styleId="BalloonText">
    <w:name w:val="Balloon Text"/>
    <w:basedOn w:val="Normal"/>
    <w:link w:val="BalloonTextChar"/>
    <w:uiPriority w:val="99"/>
    <w:semiHidden/>
    <w:unhideWhenUsed/>
    <w:rsid w:val="00C87E36"/>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C87E36"/>
    <w:rPr>
      <w:rFonts w:ascii="Lucida Grande" w:hAnsi="Lucida Grande" w:cs="Lucida Grande"/>
      <w:sz w:val="18"/>
      <w:szCs w:val="18"/>
    </w:rPr>
  </w:style>
  <w:style w:type="character" w:styleId="Hyperlink">
    <w:name w:val="Hyperlink"/>
    <w:basedOn w:val="DefaultParagraphFont"/>
    <w:uiPriority w:val="99"/>
    <w:unhideWhenUsed/>
    <w:rsid w:val="00C87E36"/>
    <w:rPr>
      <w:color w:val="0563C1" w:themeColor="hyperlink"/>
      <w:u w:val="single"/>
    </w:rPr>
  </w:style>
  <w:style w:type="character" w:styleId="CommentReference">
    <w:name w:val="annotation reference"/>
    <w:basedOn w:val="DefaultParagraphFont"/>
    <w:uiPriority w:val="99"/>
    <w:semiHidden/>
    <w:unhideWhenUsed/>
    <w:rsid w:val="00C87E36"/>
    <w:rPr>
      <w:sz w:val="18"/>
      <w:szCs w:val="18"/>
    </w:rPr>
  </w:style>
  <w:style w:type="paragraph" w:styleId="CommentText">
    <w:name w:val="annotation text"/>
    <w:basedOn w:val="Normal"/>
    <w:link w:val="CommentTextChar"/>
    <w:uiPriority w:val="99"/>
    <w:semiHidden/>
    <w:unhideWhenUsed/>
    <w:rsid w:val="00C87E36"/>
    <w:pPr>
      <w:spacing w:line="240" w:lineRule="auto"/>
    </w:pPr>
    <w:rPr>
      <w:sz w:val="24"/>
      <w:szCs w:val="24"/>
    </w:rPr>
  </w:style>
  <w:style w:type="character" w:customStyle="1" w:styleId="CommentTextChar">
    <w:name w:val="Comment Text Char"/>
    <w:basedOn w:val="DefaultParagraphFont"/>
    <w:link w:val="CommentText"/>
    <w:uiPriority w:val="99"/>
    <w:semiHidden/>
    <w:rsid w:val="00C87E36"/>
    <w:rPr>
      <w:sz w:val="24"/>
      <w:szCs w:val="24"/>
    </w:rPr>
  </w:style>
  <w:style w:type="paragraph" w:styleId="CommentSubject">
    <w:name w:val="annotation subject"/>
    <w:basedOn w:val="CommentText"/>
    <w:next w:val="CommentText"/>
    <w:link w:val="CommentSubjectChar"/>
    <w:uiPriority w:val="99"/>
    <w:semiHidden/>
    <w:unhideWhenUsed/>
    <w:rsid w:val="00C87E36"/>
    <w:rPr>
      <w:b/>
      <w:bCs/>
      <w:sz w:val="20"/>
      <w:szCs w:val="20"/>
    </w:rPr>
  </w:style>
  <w:style w:type="character" w:customStyle="1" w:styleId="CommentSubjectChar">
    <w:name w:val="Comment Subject Char"/>
    <w:basedOn w:val="CommentTextChar"/>
    <w:link w:val="CommentSubject"/>
    <w:uiPriority w:val="99"/>
    <w:semiHidden/>
    <w:rsid w:val="00C87E36"/>
    <w:rPr>
      <w:b/>
      <w:bCs/>
      <w:sz w:val="20"/>
      <w:szCs w:val="2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Calibri"/>
        <w:color w:val="000000"/>
        <w:sz w:val="22"/>
        <w:szCs w:val="22"/>
        <w:lang w:val="en-US" w:eastAsia="en-US" w:bidi="ar-SA"/>
      </w:rPr>
    </w:rPrDefault>
    <w:pPrDefault>
      <w:pPr>
        <w:spacing w:after="160" w:line="259"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style>
  <w:style w:type="paragraph" w:styleId="Heading1">
    <w:name w:val="heading 1"/>
    <w:basedOn w:val="Normal"/>
    <w:next w:val="Normal"/>
    <w:pPr>
      <w:keepNext/>
      <w:keepLines/>
      <w:spacing w:before="480" w:after="120"/>
      <w:contextualSpacing/>
      <w:outlineLvl w:val="0"/>
    </w:pPr>
    <w:rPr>
      <w:b/>
      <w:sz w:val="48"/>
      <w:szCs w:val="48"/>
    </w:rPr>
  </w:style>
  <w:style w:type="paragraph" w:styleId="Heading2">
    <w:name w:val="heading 2"/>
    <w:basedOn w:val="Normal"/>
    <w:next w:val="Normal"/>
    <w:pPr>
      <w:keepNext/>
      <w:keepLines/>
      <w:spacing w:before="360" w:after="80"/>
      <w:contextualSpacing/>
      <w:outlineLvl w:val="1"/>
    </w:pPr>
    <w:rPr>
      <w:b/>
      <w:sz w:val="36"/>
      <w:szCs w:val="36"/>
    </w:rPr>
  </w:style>
  <w:style w:type="paragraph" w:styleId="Heading3">
    <w:name w:val="heading 3"/>
    <w:basedOn w:val="Normal"/>
    <w:next w:val="Normal"/>
    <w:pPr>
      <w:keepNext/>
      <w:keepLines/>
      <w:spacing w:before="280" w:after="80"/>
      <w:contextualSpacing/>
      <w:outlineLvl w:val="2"/>
    </w:pPr>
    <w:rPr>
      <w:b/>
      <w:sz w:val="28"/>
      <w:szCs w:val="28"/>
    </w:rPr>
  </w:style>
  <w:style w:type="paragraph" w:styleId="Heading4">
    <w:name w:val="heading 4"/>
    <w:basedOn w:val="Normal"/>
    <w:next w:val="Normal"/>
    <w:pPr>
      <w:keepNext/>
      <w:keepLines/>
      <w:spacing w:before="240" w:after="40"/>
      <w:contextualSpacing/>
      <w:outlineLvl w:val="3"/>
    </w:pPr>
    <w:rPr>
      <w:b/>
      <w:sz w:val="24"/>
      <w:szCs w:val="24"/>
    </w:rPr>
  </w:style>
  <w:style w:type="paragraph" w:styleId="Heading5">
    <w:name w:val="heading 5"/>
    <w:basedOn w:val="Normal"/>
    <w:next w:val="Normal"/>
    <w:pPr>
      <w:keepNext/>
      <w:keepLines/>
      <w:spacing w:before="220" w:after="40"/>
      <w:contextualSpacing/>
      <w:outlineLvl w:val="4"/>
    </w:pPr>
    <w:rPr>
      <w:b/>
    </w:rPr>
  </w:style>
  <w:style w:type="paragraph" w:styleId="Heading6">
    <w:name w:val="heading 6"/>
    <w:basedOn w:val="Normal"/>
    <w:next w:val="Normal"/>
    <w:pPr>
      <w:keepNext/>
      <w:keepLines/>
      <w:spacing w:before="200" w:after="40"/>
      <w:contextualSpacing/>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contextualSpacing/>
    </w:pPr>
    <w:rPr>
      <w:b/>
      <w:sz w:val="72"/>
      <w:szCs w:val="72"/>
    </w:rPr>
  </w:style>
  <w:style w:type="paragraph" w:styleId="Subtitle">
    <w:name w:val="Subtitle"/>
    <w:basedOn w:val="Normal"/>
    <w:next w:val="Normal"/>
    <w:pPr>
      <w:keepNext/>
      <w:keepLines/>
      <w:spacing w:before="360" w:after="80"/>
      <w:contextualSpacing/>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Ind w:w="0" w:type="dxa"/>
      <w:tblCellMar>
        <w:top w:w="0" w:type="dxa"/>
        <w:left w:w="115" w:type="dxa"/>
        <w:bottom w:w="0" w:type="dxa"/>
        <w:right w:w="115" w:type="dxa"/>
      </w:tblCellMar>
    </w:tblPr>
  </w:style>
  <w:style w:type="paragraph" w:styleId="Header">
    <w:name w:val="header"/>
    <w:basedOn w:val="Normal"/>
    <w:link w:val="HeaderChar"/>
    <w:uiPriority w:val="99"/>
    <w:unhideWhenUsed/>
    <w:rsid w:val="0067358A"/>
    <w:pPr>
      <w:tabs>
        <w:tab w:val="center" w:pos="4680"/>
        <w:tab w:val="right" w:pos="9360"/>
      </w:tabs>
      <w:spacing w:after="0" w:line="240" w:lineRule="auto"/>
    </w:pPr>
  </w:style>
  <w:style w:type="character" w:customStyle="1" w:styleId="HeaderChar">
    <w:name w:val="Header Char"/>
    <w:basedOn w:val="DefaultParagraphFont"/>
    <w:link w:val="Header"/>
    <w:uiPriority w:val="99"/>
    <w:rsid w:val="0067358A"/>
  </w:style>
  <w:style w:type="paragraph" w:styleId="Footer">
    <w:name w:val="footer"/>
    <w:basedOn w:val="Normal"/>
    <w:link w:val="FooterChar"/>
    <w:uiPriority w:val="99"/>
    <w:unhideWhenUsed/>
    <w:rsid w:val="0067358A"/>
    <w:pPr>
      <w:tabs>
        <w:tab w:val="center" w:pos="4680"/>
        <w:tab w:val="right" w:pos="9360"/>
      </w:tabs>
      <w:spacing w:after="0" w:line="240" w:lineRule="auto"/>
    </w:pPr>
  </w:style>
  <w:style w:type="character" w:customStyle="1" w:styleId="FooterChar">
    <w:name w:val="Footer Char"/>
    <w:basedOn w:val="DefaultParagraphFont"/>
    <w:link w:val="Footer"/>
    <w:uiPriority w:val="99"/>
    <w:rsid w:val="0067358A"/>
  </w:style>
  <w:style w:type="paragraph" w:styleId="BalloonText">
    <w:name w:val="Balloon Text"/>
    <w:basedOn w:val="Normal"/>
    <w:link w:val="BalloonTextChar"/>
    <w:uiPriority w:val="99"/>
    <w:semiHidden/>
    <w:unhideWhenUsed/>
    <w:rsid w:val="00C87E36"/>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C87E36"/>
    <w:rPr>
      <w:rFonts w:ascii="Lucida Grande" w:hAnsi="Lucida Grande" w:cs="Lucida Grande"/>
      <w:sz w:val="18"/>
      <w:szCs w:val="18"/>
    </w:rPr>
  </w:style>
  <w:style w:type="character" w:styleId="Hyperlink">
    <w:name w:val="Hyperlink"/>
    <w:basedOn w:val="DefaultParagraphFont"/>
    <w:uiPriority w:val="99"/>
    <w:unhideWhenUsed/>
    <w:rsid w:val="00C87E36"/>
    <w:rPr>
      <w:color w:val="0563C1" w:themeColor="hyperlink"/>
      <w:u w:val="single"/>
    </w:rPr>
  </w:style>
  <w:style w:type="character" w:styleId="CommentReference">
    <w:name w:val="annotation reference"/>
    <w:basedOn w:val="DefaultParagraphFont"/>
    <w:uiPriority w:val="99"/>
    <w:semiHidden/>
    <w:unhideWhenUsed/>
    <w:rsid w:val="00C87E36"/>
    <w:rPr>
      <w:sz w:val="18"/>
      <w:szCs w:val="18"/>
    </w:rPr>
  </w:style>
  <w:style w:type="paragraph" w:styleId="CommentText">
    <w:name w:val="annotation text"/>
    <w:basedOn w:val="Normal"/>
    <w:link w:val="CommentTextChar"/>
    <w:uiPriority w:val="99"/>
    <w:semiHidden/>
    <w:unhideWhenUsed/>
    <w:rsid w:val="00C87E36"/>
    <w:pPr>
      <w:spacing w:line="240" w:lineRule="auto"/>
    </w:pPr>
    <w:rPr>
      <w:sz w:val="24"/>
      <w:szCs w:val="24"/>
    </w:rPr>
  </w:style>
  <w:style w:type="character" w:customStyle="1" w:styleId="CommentTextChar">
    <w:name w:val="Comment Text Char"/>
    <w:basedOn w:val="DefaultParagraphFont"/>
    <w:link w:val="CommentText"/>
    <w:uiPriority w:val="99"/>
    <w:semiHidden/>
    <w:rsid w:val="00C87E36"/>
    <w:rPr>
      <w:sz w:val="24"/>
      <w:szCs w:val="24"/>
    </w:rPr>
  </w:style>
  <w:style w:type="paragraph" w:styleId="CommentSubject">
    <w:name w:val="annotation subject"/>
    <w:basedOn w:val="CommentText"/>
    <w:next w:val="CommentText"/>
    <w:link w:val="CommentSubjectChar"/>
    <w:uiPriority w:val="99"/>
    <w:semiHidden/>
    <w:unhideWhenUsed/>
    <w:rsid w:val="00C87E36"/>
    <w:rPr>
      <w:b/>
      <w:bCs/>
      <w:sz w:val="20"/>
      <w:szCs w:val="20"/>
    </w:rPr>
  </w:style>
  <w:style w:type="character" w:customStyle="1" w:styleId="CommentSubjectChar">
    <w:name w:val="Comment Subject Char"/>
    <w:basedOn w:val="CommentTextChar"/>
    <w:link w:val="CommentSubject"/>
    <w:uiPriority w:val="99"/>
    <w:semiHidden/>
    <w:rsid w:val="00C87E36"/>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4" Type="http://schemas.openxmlformats.org/officeDocument/2006/relationships/comments" Target="comments.xml"/><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63" Type="http://schemas.openxmlformats.org/officeDocument/2006/relationships/header" Target="header2.xml"/><Relationship Id="rId64" Type="http://schemas.openxmlformats.org/officeDocument/2006/relationships/footer" Target="footer2.xml"/><Relationship Id="rId65" Type="http://schemas.openxmlformats.org/officeDocument/2006/relationships/fontTable" Target="fontTable.xml"/><Relationship Id="rId66" Type="http://schemas.openxmlformats.org/officeDocument/2006/relationships/theme" Target="theme/theme1.xml"/><Relationship Id="rId50" Type="http://schemas.openxmlformats.org/officeDocument/2006/relationships/image" Target="media/image25.png"/><Relationship Id="rId51" Type="http://schemas.openxmlformats.org/officeDocument/2006/relationships/image" Target="media/image26.png"/><Relationship Id="rId52" Type="http://schemas.openxmlformats.org/officeDocument/2006/relationships/image" Target="media/image27.png"/><Relationship Id="rId53" Type="http://schemas.openxmlformats.org/officeDocument/2006/relationships/image" Target="media/image28.png"/><Relationship Id="rId54" Type="http://schemas.openxmlformats.org/officeDocument/2006/relationships/image" Target="media/image29.png"/><Relationship Id="rId55" Type="http://schemas.openxmlformats.org/officeDocument/2006/relationships/image" Target="media/image30.png"/><Relationship Id="rId56" Type="http://schemas.openxmlformats.org/officeDocument/2006/relationships/image" Target="media/image31.png"/><Relationship Id="rId57" Type="http://schemas.openxmlformats.org/officeDocument/2006/relationships/image" Target="media/image32.png"/><Relationship Id="rId58" Type="http://schemas.openxmlformats.org/officeDocument/2006/relationships/image" Target="media/image33.png"/><Relationship Id="rId59" Type="http://schemas.openxmlformats.org/officeDocument/2006/relationships/image" Target="media/image34.png"/><Relationship Id="rId40" Type="http://schemas.openxmlformats.org/officeDocument/2006/relationships/hyperlink" Target="https://www.duolingo.com/effectiveness-study" TargetMode="External"/><Relationship Id="rId41" Type="http://schemas.openxmlformats.org/officeDocument/2006/relationships/hyperlink" Target="https://www.duolingo.com/effectiveness-study" TargetMode="External"/><Relationship Id="rId42" Type="http://schemas.openxmlformats.org/officeDocument/2006/relationships/hyperlink" Target="https://www.duolingo.com/effectiveness-study" TargetMode="External"/><Relationship Id="rId43" Type="http://schemas.openxmlformats.org/officeDocument/2006/relationships/hyperlink" Target="https://www.duolingo.com/effectiveness-study" TargetMode="External"/><Relationship Id="rId44" Type="http://schemas.openxmlformats.org/officeDocument/2006/relationships/hyperlink" Target="https://www.duolingo.com/effectiveness-study" TargetMode="External"/><Relationship Id="rId45" Type="http://schemas.openxmlformats.org/officeDocument/2006/relationships/image" Target="media/image20.png"/><Relationship Id="rId46" Type="http://schemas.openxmlformats.org/officeDocument/2006/relationships/image" Target="media/image21.png"/><Relationship Id="rId47" Type="http://schemas.openxmlformats.org/officeDocument/2006/relationships/image" Target="media/image22.png"/><Relationship Id="rId48" Type="http://schemas.openxmlformats.org/officeDocument/2006/relationships/image" Target="media/image23.png"/><Relationship Id="rId49" Type="http://schemas.openxmlformats.org/officeDocument/2006/relationships/image" Target="media/image24.pn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30" Type="http://schemas.openxmlformats.org/officeDocument/2006/relationships/hyperlink" Target="https://www.duolingo.com/press" TargetMode="External"/><Relationship Id="rId31" Type="http://schemas.openxmlformats.org/officeDocument/2006/relationships/hyperlink" Target="https://www.duolingo.com/press" TargetMode="External"/><Relationship Id="rId32" Type="http://schemas.openxmlformats.org/officeDocument/2006/relationships/hyperlink" Target="https://www.duolingo.com/info" TargetMode="External"/><Relationship Id="rId33" Type="http://schemas.openxmlformats.org/officeDocument/2006/relationships/hyperlink" Target="http://www.fluentin3months.com/duolingo/" TargetMode="External"/><Relationship Id="rId34" Type="http://schemas.openxmlformats.org/officeDocument/2006/relationships/hyperlink" Target="http://www.languagesurfer.com/2013/10/08/6-ways-to-get-the-most-out-of-duolingo/" TargetMode="External"/><Relationship Id="rId35" Type="http://schemas.openxmlformats.org/officeDocument/2006/relationships/hyperlink" Target="http://www.languagesurfer.com/2013/10/08/6-ways-to-get-the-most-out-of-duolingo/" TargetMode="External"/><Relationship Id="rId36" Type="http://schemas.openxmlformats.org/officeDocument/2006/relationships/hyperlink" Target="http://www.languagesurfer.com/2013/10/08/6-ways-to-get-the-most-out-of-duolingo/" TargetMode="External"/><Relationship Id="rId37" Type="http://schemas.openxmlformats.org/officeDocument/2006/relationships/hyperlink" Target="https://www.duolingo.com/comment/766899" TargetMode="External"/><Relationship Id="rId38" Type="http://schemas.openxmlformats.org/officeDocument/2006/relationships/hyperlink" Target="https://www.duolingo.com/comment/766899" TargetMode="External"/><Relationship Id="rId39" Type="http://schemas.openxmlformats.org/officeDocument/2006/relationships/hyperlink" Target="https://www.duolingo.com/effectiveness-study" TargetMode="External"/><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hyperlink" Target="https://www.duolingo.com/" TargetMode="External"/><Relationship Id="rId29" Type="http://schemas.openxmlformats.org/officeDocument/2006/relationships/hyperlink" Target="https://www.duolingo.com/" TargetMode="External"/><Relationship Id="rId60" Type="http://schemas.openxmlformats.org/officeDocument/2006/relationships/image" Target="media/image35.png"/><Relationship Id="rId61" Type="http://schemas.openxmlformats.org/officeDocument/2006/relationships/header" Target="header1.xml"/><Relationship Id="rId62" Type="http://schemas.openxmlformats.org/officeDocument/2006/relationships/footer" Target="footer1.xml"/><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60</TotalTime>
  <Pages>15</Pages>
  <Words>2578</Words>
  <Characters>14699</Characters>
  <Application>Microsoft Macintosh Word</Application>
  <DocSecurity>0</DocSecurity>
  <Lines>122</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17243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Nick Sturtz</dc:creator>
  <cp:lastModifiedBy>Correia, Ana-Paula [SOE]</cp:lastModifiedBy>
  <cp:revision>5</cp:revision>
  <dcterms:created xsi:type="dcterms:W3CDTF">2016-03-21T02:21:00Z</dcterms:created>
  <dcterms:modified xsi:type="dcterms:W3CDTF">2016-03-22T22:39:00Z</dcterms:modified>
</cp:coreProperties>
</file>